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937B6" w:rsidP="008702A6" w:rsidRDefault="008702A6" w14:paraId="540B57B9" w14:textId="73151E31">
      <w:pPr>
        <w:pStyle w:val="Heading1"/>
      </w:pPr>
      <w:r w:rsidRPr="008702A6">
        <w:t>Judicial Advanced Mechanics and Amazing Artificial Living</w:t>
      </w:r>
    </w:p>
    <w:p w:rsidRPr="008702A6" w:rsidR="008702A6" w:rsidP="008702A6" w:rsidRDefault="008702A6" w14:paraId="03320A2B" w14:textId="53EAB0D0">
      <w:pPr>
        <w:pStyle w:val="Heading2"/>
      </w:pPr>
      <w:r>
        <w:t>Overview</w:t>
      </w:r>
    </w:p>
    <w:p w:rsidRPr="00E2704F" w:rsidR="00E2704F" w:rsidP="00E2704F" w:rsidRDefault="00E2704F" w14:paraId="5FC56E72" w14:textId="7965DE3A">
      <w:proofErr w:type="gramStart"/>
      <w:r w:rsidRPr="00E2704F">
        <w:rPr>
          <w:b/>
          <w:bCs/>
        </w:rPr>
        <w:t>Overall</w:t>
      </w:r>
      <w:proofErr w:type="gramEnd"/>
      <w:r w:rsidRPr="00E2704F">
        <w:rPr>
          <w:b/>
          <w:bCs/>
        </w:rPr>
        <w:t xml:space="preserve"> Tone: </w:t>
      </w:r>
      <w:r w:rsidRPr="00E2704F">
        <w:t>The tone will be a blend of Waititi's quirky humor, Peele's social commentary and suspense, and the gritty realism of "The Walking Dead." This means serious character development interwoven in a funny and horrifying world.</w:t>
      </w:r>
    </w:p>
    <w:p w:rsidRPr="00E2704F" w:rsidR="00E2704F" w:rsidP="008924AB" w:rsidRDefault="00E2704F" w14:paraId="342AE40E" w14:textId="6D6DCDD4">
      <w:pPr>
        <w:pStyle w:val="Heading2"/>
      </w:pPr>
      <w:r w:rsidRPr="00E2704F">
        <w:t>Characters</w:t>
      </w:r>
    </w:p>
    <w:p w:rsidRPr="00E2704F" w:rsidR="00E2704F" w:rsidP="00E2704F" w:rsidRDefault="00E2704F" w14:paraId="6C7BC25A" w14:textId="77777777">
      <w:pPr>
        <w:numPr>
          <w:ilvl w:val="0"/>
          <w:numId w:val="1"/>
        </w:numPr>
      </w:pPr>
      <w:r w:rsidRPr="00E2704F">
        <w:rPr>
          <w:b/>
          <w:bCs/>
        </w:rPr>
        <w:t xml:space="preserve">Rick's Group: </w:t>
      </w:r>
      <w:r w:rsidRPr="00E2704F">
        <w:t xml:space="preserve">Rick, Daryl, Michonne, Carol, Glenn, Maggie, etc. (As </w:t>
      </w:r>
      <w:proofErr w:type="gramStart"/>
      <w:r w:rsidRPr="00E2704F">
        <w:t>of</w:t>
      </w:r>
      <w:proofErr w:type="gramEnd"/>
      <w:r w:rsidRPr="00E2704F">
        <w:t xml:space="preserve"> the prison arc).</w:t>
      </w:r>
    </w:p>
    <w:p w:rsidRPr="00542948" w:rsidR="00E2704F" w:rsidP="00E2704F" w:rsidRDefault="00E2704F" w14:paraId="62DBEBA8" w14:textId="5C9DB0F8">
      <w:pPr>
        <w:numPr>
          <w:ilvl w:val="0"/>
          <w:numId w:val="1"/>
        </w:numPr>
      </w:pPr>
      <w:r w:rsidRPr="00E2704F">
        <w:rPr>
          <w:b/>
          <w:bCs/>
        </w:rPr>
        <w:t>Team:</w:t>
      </w:r>
    </w:p>
    <w:tbl>
      <w:tblPr>
        <w:tblStyle w:val="TableGrid"/>
        <w:tblW w:w="0" w:type="auto"/>
        <w:tblInd w:w="360" w:type="dxa"/>
        <w:tblLook w:val="04A0" w:firstRow="1" w:lastRow="0" w:firstColumn="1" w:lastColumn="0" w:noHBand="0" w:noVBand="1"/>
      </w:tblPr>
      <w:tblGrid>
        <w:gridCol w:w="1975"/>
        <w:gridCol w:w="7015"/>
      </w:tblGrid>
      <w:tr w:rsidR="00391730" w:rsidTr="417C72DF" w14:paraId="1B34538D" w14:textId="77777777">
        <w:tc>
          <w:tcPr>
            <w:tcW w:w="1975" w:type="dxa"/>
            <w:tcMar/>
          </w:tcPr>
          <w:p w:rsidR="00542948" w:rsidP="00542948" w:rsidRDefault="0001748B" w14:paraId="1DB7F3EE" w14:textId="62DF57C3" w14:noSpellErr="1">
            <w:commentRangeStart w:id="264707891"/>
            <w:r w:rsidR="0001748B">
              <w:drawing>
                <wp:inline wp14:editId="44E9161F" wp14:anchorId="21579EEA">
                  <wp:extent cx="704850" cy="1057275"/>
                  <wp:effectExtent l="0" t="0" r="0" b="9525"/>
                  <wp:docPr id="230999829" name="Picture 15" title=""/>
                  <wp:cNvGraphicFramePr>
                    <a:graphicFrameLocks noChangeAspect="1"/>
                  </wp:cNvGraphicFramePr>
                  <a:graphic>
                    <a:graphicData uri="http://schemas.openxmlformats.org/drawingml/2006/picture">
                      <pic:pic>
                        <pic:nvPicPr>
                          <pic:cNvPr id="0" name="Picture 15"/>
                          <pic:cNvPicPr/>
                        </pic:nvPicPr>
                        <pic:blipFill>
                          <a:blip r:embed="R1930cb600c9441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04850" cy="1057275"/>
                          </a:xfrm>
                          <a:prstGeom prst="rect">
                            <a:avLst/>
                          </a:prstGeom>
                        </pic:spPr>
                      </pic:pic>
                    </a:graphicData>
                  </a:graphic>
                </wp:inline>
              </w:drawing>
            </w:r>
            <w:commentRangeEnd w:id="264707891"/>
            <w:r>
              <w:rPr>
                <w:rStyle w:val="CommentReference"/>
              </w:rPr>
              <w:commentReference w:id="264707891"/>
            </w:r>
          </w:p>
        </w:tc>
        <w:tc>
          <w:tcPr>
            <w:tcW w:w="7015" w:type="dxa"/>
            <w:tcMar/>
          </w:tcPr>
          <w:p w:rsidRPr="00E2704F" w:rsidR="00542948" w:rsidP="00542948" w:rsidRDefault="00542948" w14:paraId="0CADEAF3" w14:textId="3112713C">
            <w:del w:author="Larsen, Ian M CTR (USA)" w:date="2025-09-30T11:57:58.207Z" w:id="772605553">
              <w:r w:rsidRPr="417C72DF" w:rsidDel="00542948">
                <w:rPr>
                  <w:b w:val="1"/>
                  <w:bCs w:val="1"/>
                </w:rPr>
                <w:delText>You</w:delText>
              </w:r>
              <w:r w:rsidRPr="417C72DF" w:rsidDel="00542948">
                <w:rPr>
                  <w:b w:val="1"/>
                  <w:bCs w:val="1"/>
                </w:rPr>
                <w:delText xml:space="preserve"> </w:delText>
              </w:r>
            </w:del>
            <w:ins w:author="Larsen, Ian M CTR (USA)" w:date="2025-09-30T11:57:59.298Z" w:id="365706402">
              <w:r w:rsidRPr="417C72DF" w:rsidR="1CBDFBCA">
                <w:rPr>
                  <w:b w:val="1"/>
                  <w:bCs w:val="1"/>
                </w:rPr>
                <w:t xml:space="preserve">John </w:t>
              </w:r>
            </w:ins>
            <w:r w:rsidRPr="417C72DF" w:rsidR="00542948">
              <w:rPr>
                <w:b w:val="1"/>
                <w:bCs w:val="1"/>
              </w:rPr>
              <w:t xml:space="preserve">(The Sheriff): </w:t>
            </w:r>
            <w:del w:author="Larsen, Ian M CTR (USA)" w:date="2025-09-30T11:58:05.027Z" w:id="326377742">
              <w:r w:rsidDel="00542948">
                <w:delText>You</w:delText>
              </w:r>
              <w:r w:rsidDel="00542948">
                <w:delText>’re</w:delText>
              </w:r>
            </w:del>
            <w:ins w:author="Larsen, Ian M CTR (USA)" w:date="2025-09-30T11:58:06.298Z" w:id="1027236175">
              <w:r w:rsidR="608E7BA6">
                <w:t>John is</w:t>
              </w:r>
            </w:ins>
            <w:r w:rsidR="00542948">
              <w:rPr/>
              <w:t xml:space="preserve"> the leader, trying to do the right thing while navigating the complex politics of the undead world.</w:t>
            </w:r>
          </w:p>
          <w:p w:rsidR="00542948" w:rsidP="00542948" w:rsidRDefault="00542948" w14:paraId="3515AA55" w14:textId="77777777"/>
        </w:tc>
      </w:tr>
      <w:tr w:rsidR="00391730" w:rsidTr="417C72DF" w14:paraId="1F991935" w14:textId="77777777">
        <w:tc>
          <w:tcPr>
            <w:tcW w:w="1975" w:type="dxa"/>
            <w:tcMar/>
          </w:tcPr>
          <w:p w:rsidR="00542948" w:rsidP="00542948" w:rsidRDefault="00D86B8D" w14:paraId="41760570" w14:textId="4B5627FB">
            <w:r>
              <w:rPr>
                <w:noProof/>
              </w:rPr>
              <w:drawing>
                <wp:inline distT="0" distB="0" distL="0" distR="0" wp14:anchorId="485613DE" wp14:editId="0A4480A3">
                  <wp:extent cx="828675" cy="1243013"/>
                  <wp:effectExtent l="0" t="0" r="0" b="0"/>
                  <wp:docPr id="161583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0109" cy="1245164"/>
                          </a:xfrm>
                          <a:prstGeom prst="rect">
                            <a:avLst/>
                          </a:prstGeom>
                          <a:noFill/>
                        </pic:spPr>
                      </pic:pic>
                    </a:graphicData>
                  </a:graphic>
                </wp:inline>
              </w:drawing>
            </w:r>
          </w:p>
        </w:tc>
        <w:tc>
          <w:tcPr>
            <w:tcW w:w="7015" w:type="dxa"/>
            <w:tcMar/>
          </w:tcPr>
          <w:p w:rsidR="00542948" w:rsidP="00542948" w:rsidRDefault="00542948" w14:paraId="67BB82E2" w14:textId="0ACA9CB7">
            <w:r w:rsidRPr="00E2704F">
              <w:rPr>
                <w:b/>
                <w:bCs/>
              </w:rPr>
              <w:t xml:space="preserve">Jamaal: </w:t>
            </w:r>
            <w:r w:rsidRPr="00E2704F">
              <w:t>Still the "adventurous capitalist," but now he sees the zombie apocalypse as a market opportunity. He's always looking for ways to profit, but he also wants to be accepted by the group.</w:t>
            </w:r>
          </w:p>
        </w:tc>
      </w:tr>
      <w:tr w:rsidR="00391730" w:rsidTr="417C72DF" w14:paraId="6705678E" w14:textId="77777777">
        <w:tc>
          <w:tcPr>
            <w:tcW w:w="1975" w:type="dxa"/>
            <w:tcMar/>
          </w:tcPr>
          <w:p w:rsidRPr="00B550CC" w:rsidR="00B550CC" w:rsidP="00B550CC" w:rsidRDefault="00B550CC" w14:paraId="0ABE870A" w14:textId="1B422CB6">
            <w:r w:rsidRPr="00B550CC">
              <w:rPr>
                <w:noProof/>
              </w:rPr>
              <w:drawing>
                <wp:inline distT="0" distB="0" distL="0" distR="0" wp14:anchorId="558281E8" wp14:editId="10512B63">
                  <wp:extent cx="866775" cy="1300163"/>
                  <wp:effectExtent l="0" t="0" r="0" b="0"/>
                  <wp:docPr id="4943339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67957" cy="1301935"/>
                          </a:xfrm>
                          <a:prstGeom prst="rect">
                            <a:avLst/>
                          </a:prstGeom>
                          <a:noFill/>
                          <a:ln>
                            <a:noFill/>
                          </a:ln>
                        </pic:spPr>
                      </pic:pic>
                    </a:graphicData>
                  </a:graphic>
                </wp:inline>
              </w:drawing>
            </w:r>
          </w:p>
          <w:p w:rsidR="00542948" w:rsidP="00542948" w:rsidRDefault="00542948" w14:paraId="4F68B875" w14:textId="77777777"/>
        </w:tc>
        <w:tc>
          <w:tcPr>
            <w:tcW w:w="7015" w:type="dxa"/>
            <w:tcMar/>
          </w:tcPr>
          <w:p w:rsidR="00542948" w:rsidP="00542948" w:rsidRDefault="00542948" w14:paraId="7F792ECD" w14:textId="0B95CA52">
            <w:r w:rsidRPr="00E2704F">
              <w:rPr>
                <w:b/>
                <w:bCs/>
              </w:rPr>
              <w:t xml:space="preserve">Dave: </w:t>
            </w:r>
            <w:r w:rsidRPr="00E2704F">
              <w:t>His "Orthogonal Random Beamforming" brain comes in handy for strategizing against zombies, but he's still socially awkward and paranoid. He's constantly muttering about "data breaches" and zombie weaknesses.</w:t>
            </w:r>
          </w:p>
        </w:tc>
      </w:tr>
      <w:tr w:rsidR="00391730" w:rsidTr="417C72DF" w14:paraId="3304C9B8" w14:textId="77777777">
        <w:tc>
          <w:tcPr>
            <w:tcW w:w="1975" w:type="dxa"/>
            <w:tcMar/>
          </w:tcPr>
          <w:p w:rsidR="00542948" w:rsidP="00542948" w:rsidRDefault="00A53711" w14:paraId="5562A0CE" w14:textId="3EC9D639">
            <w:r>
              <w:rPr>
                <w:noProof/>
              </w:rPr>
              <w:drawing>
                <wp:inline distT="0" distB="0" distL="0" distR="0" wp14:anchorId="0E6C6816" wp14:editId="18F2355B">
                  <wp:extent cx="752475" cy="1128713"/>
                  <wp:effectExtent l="0" t="0" r="0" b="0"/>
                  <wp:docPr id="137678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466" cy="1131699"/>
                          </a:xfrm>
                          <a:prstGeom prst="rect">
                            <a:avLst/>
                          </a:prstGeom>
                          <a:noFill/>
                        </pic:spPr>
                      </pic:pic>
                    </a:graphicData>
                  </a:graphic>
                </wp:inline>
              </w:drawing>
            </w:r>
          </w:p>
        </w:tc>
        <w:tc>
          <w:tcPr>
            <w:tcW w:w="7015" w:type="dxa"/>
            <w:tcMar/>
          </w:tcPr>
          <w:p w:rsidR="00542948" w:rsidP="00542948" w:rsidRDefault="00542948" w14:paraId="43BFE018" w14:textId="521BA06D">
            <w:r w:rsidRPr="00E2704F">
              <w:rPr>
                <w:b/>
                <w:bCs/>
              </w:rPr>
              <w:t xml:space="preserve">Mac: </w:t>
            </w:r>
            <w:r w:rsidRPr="00E2704F">
              <w:t>Still feisty and protective, but she's found a renewed sense of purpose in fighting zombies. She has an intense loyalty to the group and a deep distrust of outsiders.</w:t>
            </w:r>
          </w:p>
        </w:tc>
      </w:tr>
      <w:tr w:rsidR="00391730" w:rsidTr="417C72DF" w14:paraId="54751877" w14:textId="77777777">
        <w:tc>
          <w:tcPr>
            <w:tcW w:w="1975" w:type="dxa"/>
            <w:tcMar/>
          </w:tcPr>
          <w:p w:rsidR="00542948" w:rsidP="00542948" w:rsidRDefault="00A53711" w14:paraId="59BB58E1" w14:textId="43C9638B">
            <w:r>
              <w:rPr>
                <w:noProof/>
              </w:rPr>
              <w:drawing>
                <wp:inline distT="0" distB="0" distL="0" distR="0" wp14:anchorId="5FE90E13" wp14:editId="6B8F1C35">
                  <wp:extent cx="749300" cy="1123950"/>
                  <wp:effectExtent l="0" t="0" r="0" b="0"/>
                  <wp:docPr id="1369144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300" cy="1123950"/>
                          </a:xfrm>
                          <a:prstGeom prst="rect">
                            <a:avLst/>
                          </a:prstGeom>
                          <a:noFill/>
                        </pic:spPr>
                      </pic:pic>
                    </a:graphicData>
                  </a:graphic>
                </wp:inline>
              </w:drawing>
            </w:r>
          </w:p>
        </w:tc>
        <w:tc>
          <w:tcPr>
            <w:tcW w:w="7015" w:type="dxa"/>
            <w:tcMar/>
          </w:tcPr>
          <w:p w:rsidR="00542948" w:rsidP="00542948" w:rsidRDefault="00542948" w14:paraId="034DA30F" w14:textId="5B84FBD4">
            <w:r w:rsidRPr="00E2704F">
              <w:rPr>
                <w:b/>
                <w:bCs/>
              </w:rPr>
              <w:t xml:space="preserve">Ed "The Hashbrown" H.: </w:t>
            </w:r>
            <w:r w:rsidRPr="00E2704F">
              <w:t>A surprisingly effective zombie killer, but his seafood allergy makes scavenging for supplies difficult. He’s got a dark sense of humor that comes out in tense moments.</w:t>
            </w:r>
          </w:p>
        </w:tc>
      </w:tr>
      <w:tr w:rsidR="00391730" w:rsidTr="417C72DF" w14:paraId="328CAE48" w14:textId="77777777">
        <w:tc>
          <w:tcPr>
            <w:tcW w:w="1975" w:type="dxa"/>
            <w:tcMar/>
          </w:tcPr>
          <w:p w:rsidRPr="00E6502B" w:rsidR="00E6502B" w:rsidP="00E6502B" w:rsidRDefault="00E6502B" w14:paraId="48E83A8E" w14:textId="1986BA76">
            <w:pPr>
              <w:rPr>
                <w:noProof/>
              </w:rPr>
            </w:pPr>
            <w:r w:rsidRPr="00E6502B">
              <w:rPr>
                <w:noProof/>
              </w:rPr>
              <w:drawing>
                <wp:inline distT="0" distB="0" distL="0" distR="0" wp14:anchorId="52274E00" wp14:editId="0E8A9BC0">
                  <wp:extent cx="695325" cy="1042988"/>
                  <wp:effectExtent l="0" t="0" r="0" b="5080"/>
                  <wp:docPr id="20784627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038" cy="1045558"/>
                          </a:xfrm>
                          <a:prstGeom prst="rect">
                            <a:avLst/>
                          </a:prstGeom>
                          <a:noFill/>
                          <a:ln>
                            <a:noFill/>
                          </a:ln>
                        </pic:spPr>
                      </pic:pic>
                    </a:graphicData>
                  </a:graphic>
                </wp:inline>
              </w:drawing>
            </w:r>
          </w:p>
          <w:p w:rsidR="00542948" w:rsidP="00542948" w:rsidRDefault="00542948" w14:paraId="2B3878E8" w14:textId="12EABB7C"/>
        </w:tc>
        <w:tc>
          <w:tcPr>
            <w:tcW w:w="7015" w:type="dxa"/>
            <w:tcMar/>
          </w:tcPr>
          <w:p w:rsidR="00542948" w:rsidP="00542948" w:rsidRDefault="00542948" w14:paraId="30832770" w14:textId="35436371">
            <w:r w:rsidRPr="00E2704F">
              <w:rPr>
                <w:b/>
                <w:bCs/>
              </w:rPr>
              <w:t xml:space="preserve">Ian (Necromancer): </w:t>
            </w:r>
            <w:r w:rsidRPr="00E2704F">
              <w:t>Quiet and unassuming, but he possesses a strange ability to communicate with (or at least influence) the dead. He's trying to figure out the extent of his powers and how to use them for good.</w:t>
            </w:r>
          </w:p>
        </w:tc>
      </w:tr>
      <w:tr w:rsidR="00391730" w:rsidTr="417C72DF" w14:paraId="59668436" w14:textId="77777777">
        <w:tc>
          <w:tcPr>
            <w:tcW w:w="1975" w:type="dxa"/>
            <w:tcMar/>
          </w:tcPr>
          <w:p w:rsidR="00542948" w:rsidP="00542948" w:rsidRDefault="00357DE0" w14:paraId="5474D317" w14:textId="0DF987AD">
            <w:r>
              <w:rPr>
                <w:noProof/>
              </w:rPr>
              <w:drawing>
                <wp:inline distT="0" distB="0" distL="0" distR="0" wp14:anchorId="51233AED" wp14:editId="457487B8">
                  <wp:extent cx="762000" cy="1143000"/>
                  <wp:effectExtent l="0" t="0" r="0" b="0"/>
                  <wp:docPr id="11734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3198" cy="1144797"/>
                          </a:xfrm>
                          <a:prstGeom prst="rect">
                            <a:avLst/>
                          </a:prstGeom>
                          <a:noFill/>
                        </pic:spPr>
                      </pic:pic>
                    </a:graphicData>
                  </a:graphic>
                </wp:inline>
              </w:drawing>
            </w:r>
          </w:p>
        </w:tc>
        <w:tc>
          <w:tcPr>
            <w:tcW w:w="7015" w:type="dxa"/>
            <w:tcMar/>
          </w:tcPr>
          <w:p w:rsidRPr="00E2704F" w:rsidR="00542948" w:rsidP="00542948" w:rsidRDefault="00542948" w14:paraId="20D2FDFD" w14:textId="35520A79">
            <w:pPr>
              <w:rPr>
                <w:b/>
                <w:bCs/>
              </w:rPr>
            </w:pPr>
            <w:r w:rsidRPr="00AF53A2">
              <w:rPr>
                <w:b/>
                <w:bCs/>
              </w:rPr>
              <w:t xml:space="preserve">Jason: </w:t>
            </w:r>
            <w:r w:rsidRPr="00AF53A2">
              <w:t xml:space="preserve">A tall, semi-professional Latin dancer who works for </w:t>
            </w:r>
            <w:r w:rsidR="001810CB">
              <w:t>a</w:t>
            </w:r>
            <w:r w:rsidRPr="00AF53A2">
              <w:t xml:space="preserve"> company that leases printers.</w:t>
            </w:r>
          </w:p>
        </w:tc>
      </w:tr>
      <w:tr w:rsidR="00391730" w:rsidTr="417C72DF" w14:paraId="0E90E5C8" w14:textId="77777777">
        <w:tc>
          <w:tcPr>
            <w:tcW w:w="1975" w:type="dxa"/>
            <w:tcMar/>
          </w:tcPr>
          <w:p w:rsidRPr="00194DBC" w:rsidR="00194DBC" w:rsidP="00194DBC" w:rsidRDefault="00194DBC" w14:paraId="525CCA74" w14:textId="3DC6A797">
            <w:pPr>
              <w:rPr>
                <w:noProof/>
              </w:rPr>
            </w:pPr>
            <w:r w:rsidRPr="00194DBC">
              <w:rPr>
                <w:noProof/>
              </w:rPr>
              <w:drawing>
                <wp:inline distT="0" distB="0" distL="0" distR="0" wp14:anchorId="56032986" wp14:editId="4EDD156E">
                  <wp:extent cx="590550" cy="885825"/>
                  <wp:effectExtent l="0" t="0" r="0" b="9525"/>
                  <wp:docPr id="1011293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21" cy="886982"/>
                          </a:xfrm>
                          <a:prstGeom prst="rect">
                            <a:avLst/>
                          </a:prstGeom>
                          <a:noFill/>
                          <a:ln>
                            <a:noFill/>
                          </a:ln>
                        </pic:spPr>
                      </pic:pic>
                    </a:graphicData>
                  </a:graphic>
                </wp:inline>
              </w:drawing>
            </w:r>
            <w:r>
              <w:rPr>
                <w:noProof/>
              </w:rPr>
              <w:drawing>
                <wp:inline distT="0" distB="0" distL="0" distR="0" wp14:anchorId="1D23782F" wp14:editId="685DFFC9">
                  <wp:extent cx="514350" cy="771525"/>
                  <wp:effectExtent l="0" t="0" r="0" b="9525"/>
                  <wp:docPr id="14117600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514398" cy="771597"/>
                          </a:xfrm>
                          <a:prstGeom prst="rect">
                            <a:avLst/>
                          </a:prstGeom>
                          <a:noFill/>
                        </pic:spPr>
                      </pic:pic>
                    </a:graphicData>
                  </a:graphic>
                </wp:inline>
              </w:drawing>
            </w:r>
          </w:p>
          <w:p w:rsidR="00BB4493" w:rsidP="00542948" w:rsidRDefault="00BB4493" w14:paraId="088C37C7" w14:textId="77777777">
            <w:pPr>
              <w:rPr>
                <w:noProof/>
              </w:rPr>
            </w:pPr>
          </w:p>
        </w:tc>
        <w:tc>
          <w:tcPr>
            <w:tcW w:w="7015" w:type="dxa"/>
            <w:tcMar/>
          </w:tcPr>
          <w:p w:rsidRPr="00AF53A2" w:rsidR="00BB4493" w:rsidP="00542948" w:rsidRDefault="0001748B" w14:paraId="06448AE3" w14:textId="07D4420B">
            <w:pPr>
              <w:rPr>
                <w:b/>
                <w:bCs/>
              </w:rPr>
            </w:pPr>
            <w:r>
              <w:rPr>
                <w:b/>
                <w:bCs/>
              </w:rPr>
              <w:t>Rob C.</w:t>
            </w:r>
            <w:r w:rsidR="00B86019">
              <w:rPr>
                <w:b/>
                <w:bCs/>
              </w:rPr>
              <w:t xml:space="preserve"> (The Departed)</w:t>
            </w:r>
            <w:r>
              <w:rPr>
                <w:b/>
                <w:bCs/>
              </w:rPr>
              <w:t xml:space="preserve">: </w:t>
            </w:r>
            <w:r w:rsidRPr="000F234F">
              <w:t>Recently departed</w:t>
            </w:r>
            <w:r w:rsidRPr="000F234F" w:rsidR="000F234F">
              <w:t>, enjoyed weekend fishing, a source of tension between the Sheriff and Jamaal</w:t>
            </w:r>
          </w:p>
        </w:tc>
      </w:tr>
      <w:tr w:rsidR="00391730" w:rsidTr="417C72DF" w14:paraId="2C4CDC53" w14:textId="77777777">
        <w:tc>
          <w:tcPr>
            <w:tcW w:w="1975" w:type="dxa"/>
            <w:tcMar/>
          </w:tcPr>
          <w:p w:rsidRPr="00BB4493" w:rsidR="00BB4493" w:rsidP="00BB4493" w:rsidRDefault="00BB4493" w14:paraId="6BA89589" w14:textId="186D1367">
            <w:pPr>
              <w:rPr>
                <w:noProof/>
              </w:rPr>
            </w:pPr>
            <w:r w:rsidRPr="00BB4493">
              <w:rPr>
                <w:noProof/>
              </w:rPr>
              <w:drawing>
                <wp:inline distT="0" distB="0" distL="0" distR="0" wp14:anchorId="36801B6A" wp14:editId="069EE635">
                  <wp:extent cx="581025" cy="1080418"/>
                  <wp:effectExtent l="0" t="0" r="0" b="5715"/>
                  <wp:docPr id="1996008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257" cy="1090148"/>
                          </a:xfrm>
                          <a:prstGeom prst="rect">
                            <a:avLst/>
                          </a:prstGeom>
                          <a:noFill/>
                          <a:ln>
                            <a:noFill/>
                          </a:ln>
                        </pic:spPr>
                      </pic:pic>
                    </a:graphicData>
                  </a:graphic>
                </wp:inline>
              </w:drawing>
            </w:r>
          </w:p>
          <w:p w:rsidR="001810CB" w:rsidP="001810CB" w:rsidRDefault="001810CB" w14:paraId="5EBACBCC" w14:textId="77777777">
            <w:pPr>
              <w:rPr>
                <w:noProof/>
              </w:rPr>
            </w:pPr>
          </w:p>
        </w:tc>
        <w:tc>
          <w:tcPr>
            <w:tcW w:w="7015" w:type="dxa"/>
            <w:tcMar/>
          </w:tcPr>
          <w:p w:rsidRPr="00E2704F" w:rsidR="001810CB" w:rsidP="001810CB" w:rsidRDefault="001810CB" w14:paraId="1C72E007" w14:textId="77777777">
            <w:r w:rsidRPr="00E2704F">
              <w:rPr>
                <w:b/>
                <w:bCs/>
              </w:rPr>
              <w:t xml:space="preserve">Jean appears as a God: </w:t>
            </w:r>
            <w:r w:rsidRPr="00E2704F">
              <w:t>Jean is on high in the sky.</w:t>
            </w:r>
          </w:p>
          <w:p w:rsidRPr="00AF53A2" w:rsidR="001810CB" w:rsidP="00542948" w:rsidRDefault="001810CB" w14:paraId="3F293E6E" w14:textId="77777777">
            <w:pPr>
              <w:rPr>
                <w:b/>
                <w:bCs/>
              </w:rPr>
            </w:pPr>
          </w:p>
        </w:tc>
      </w:tr>
      <w:tr w:rsidR="00391730" w:rsidTr="417C72DF" w14:paraId="73D3CE6E" w14:textId="77777777">
        <w:tc>
          <w:tcPr>
            <w:tcW w:w="1975" w:type="dxa"/>
            <w:tcMar/>
          </w:tcPr>
          <w:p w:rsidRPr="008340B7" w:rsidR="008340B7" w:rsidP="008340B7" w:rsidRDefault="008340B7" w14:paraId="0D9497FA" w14:textId="556AC8D4">
            <w:pPr>
              <w:rPr>
                <w:noProof/>
              </w:rPr>
            </w:pPr>
            <w:r w:rsidRPr="008340B7">
              <w:rPr>
                <w:noProof/>
              </w:rPr>
              <w:drawing>
                <wp:inline distT="0" distB="0" distL="0" distR="0" wp14:anchorId="305D7D17" wp14:editId="3E536A37">
                  <wp:extent cx="723900" cy="1085850"/>
                  <wp:effectExtent l="0" t="0" r="0" b="0"/>
                  <wp:docPr id="689170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6510" cy="1089765"/>
                          </a:xfrm>
                          <a:prstGeom prst="rect">
                            <a:avLst/>
                          </a:prstGeom>
                          <a:noFill/>
                          <a:ln>
                            <a:noFill/>
                          </a:ln>
                        </pic:spPr>
                      </pic:pic>
                    </a:graphicData>
                  </a:graphic>
                </wp:inline>
              </w:drawing>
            </w:r>
          </w:p>
          <w:p w:rsidRPr="00BB4493" w:rsidR="00B86019" w:rsidP="00BB4493" w:rsidRDefault="00B86019" w14:paraId="6829F8BF" w14:textId="77777777">
            <w:pPr>
              <w:rPr>
                <w:noProof/>
              </w:rPr>
            </w:pPr>
          </w:p>
        </w:tc>
        <w:tc>
          <w:tcPr>
            <w:tcW w:w="7015" w:type="dxa"/>
            <w:tcMar/>
          </w:tcPr>
          <w:p w:rsidRPr="00E2704F" w:rsidR="00B86019" w:rsidP="001810CB" w:rsidRDefault="00391730" w14:paraId="2D38B711" w14:textId="49D73B40">
            <w:pPr>
              <w:rPr>
                <w:b/>
                <w:bCs/>
              </w:rPr>
            </w:pPr>
            <w:r>
              <w:rPr>
                <w:b/>
                <w:bCs/>
              </w:rPr>
              <w:t xml:space="preserve">Justin: </w:t>
            </w:r>
            <w:r w:rsidRPr="00391730">
              <w:t>Not in the story yet</w:t>
            </w:r>
          </w:p>
        </w:tc>
      </w:tr>
      <w:tr w:rsidR="00391730" w:rsidTr="417C72DF" w14:paraId="6845A056" w14:textId="77777777">
        <w:tc>
          <w:tcPr>
            <w:tcW w:w="1975" w:type="dxa"/>
            <w:tcMar/>
          </w:tcPr>
          <w:p w:rsidRPr="00391730" w:rsidR="00391730" w:rsidP="00391730" w:rsidRDefault="00391730" w14:paraId="4FAE6C44" w14:textId="3CD3C49A">
            <w:pPr>
              <w:rPr>
                <w:noProof/>
              </w:rPr>
            </w:pPr>
            <w:r w:rsidRPr="00391730">
              <w:rPr>
                <w:noProof/>
              </w:rPr>
              <w:drawing>
                <wp:inline distT="0" distB="0" distL="0" distR="0" wp14:anchorId="51D7679A" wp14:editId="7C2A9D1D">
                  <wp:extent cx="635000" cy="952500"/>
                  <wp:effectExtent l="0" t="0" r="0" b="0"/>
                  <wp:docPr id="13694203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113" cy="955670"/>
                          </a:xfrm>
                          <a:prstGeom prst="rect">
                            <a:avLst/>
                          </a:prstGeom>
                          <a:noFill/>
                          <a:ln>
                            <a:noFill/>
                          </a:ln>
                        </pic:spPr>
                      </pic:pic>
                    </a:graphicData>
                  </a:graphic>
                </wp:inline>
              </w:drawing>
            </w:r>
          </w:p>
          <w:p w:rsidRPr="00BB4493" w:rsidR="00B86019" w:rsidP="00BB4493" w:rsidRDefault="00B86019" w14:paraId="00A55CEF" w14:textId="77777777">
            <w:pPr>
              <w:rPr>
                <w:noProof/>
              </w:rPr>
            </w:pPr>
          </w:p>
        </w:tc>
        <w:tc>
          <w:tcPr>
            <w:tcW w:w="7015" w:type="dxa"/>
            <w:tcMar/>
          </w:tcPr>
          <w:p w:rsidRPr="00E2704F" w:rsidR="00B86019" w:rsidP="001810CB" w:rsidRDefault="00391730" w14:paraId="62EAE44F" w14:textId="3F85696F">
            <w:pPr>
              <w:rPr>
                <w:b/>
                <w:bCs/>
              </w:rPr>
            </w:pPr>
            <w:r>
              <w:rPr>
                <w:b/>
                <w:bCs/>
              </w:rPr>
              <w:t xml:space="preserve">Stewart: </w:t>
            </w:r>
            <w:r w:rsidRPr="00391730">
              <w:t>Not in the story yet</w:t>
            </w:r>
          </w:p>
        </w:tc>
      </w:tr>
      <w:tr w:rsidR="000A20CD" w:rsidTr="417C72DF" w14:paraId="27F9BCBB" w14:textId="77777777">
        <w:tc>
          <w:tcPr>
            <w:tcW w:w="1975" w:type="dxa"/>
            <w:tcMar/>
          </w:tcPr>
          <w:p w:rsidRPr="00391730" w:rsidR="000A20CD" w:rsidP="00391730" w:rsidRDefault="000A20CD" w14:paraId="397E4EE9" w14:textId="77777777">
            <w:pPr>
              <w:rPr>
                <w:noProof/>
              </w:rPr>
            </w:pPr>
          </w:p>
        </w:tc>
        <w:tc>
          <w:tcPr>
            <w:tcW w:w="7015" w:type="dxa"/>
            <w:tcMar/>
          </w:tcPr>
          <w:p w:rsidR="000A20CD" w:rsidP="001810CB" w:rsidRDefault="000A20CD" w14:paraId="3DA61829" w14:textId="109B18C3">
            <w:pPr>
              <w:rPr>
                <w:b/>
                <w:bCs/>
              </w:rPr>
            </w:pPr>
            <w:r>
              <w:rPr>
                <w:b/>
                <w:bCs/>
              </w:rPr>
              <w:t>“The Ice Cream Truck”: reoccurring</w:t>
            </w:r>
            <w:r w:rsidR="003C19EC">
              <w:rPr>
                <w:b/>
                <w:bCs/>
              </w:rPr>
              <w:t xml:space="preserve"> background </w:t>
            </w:r>
            <w:r>
              <w:rPr>
                <w:b/>
                <w:bCs/>
              </w:rPr>
              <w:t>character, mostly broken down</w:t>
            </w:r>
            <w:r w:rsidR="003C19EC">
              <w:rPr>
                <w:b/>
                <w:bCs/>
              </w:rPr>
              <w:t xml:space="preserve"> </w:t>
            </w:r>
            <w:r w:rsidR="00065A3D">
              <w:rPr>
                <w:b/>
                <w:bCs/>
              </w:rPr>
              <w:t>(s</w:t>
            </w:r>
            <w:r w:rsidR="003C19EC">
              <w:rPr>
                <w:b/>
                <w:bCs/>
              </w:rPr>
              <w:t>ide</w:t>
            </w:r>
            <w:r w:rsidR="00FA69EB">
              <w:rPr>
                <w:b/>
                <w:bCs/>
              </w:rPr>
              <w:t xml:space="preserve"> of the truck reads J.A.M.A.A.L Ice Cream</w:t>
            </w:r>
            <w:r w:rsidR="00065A3D">
              <w:rPr>
                <w:b/>
                <w:bCs/>
              </w:rPr>
              <w:t>)</w:t>
            </w:r>
          </w:p>
        </w:tc>
      </w:tr>
    </w:tbl>
    <w:p w:rsidRPr="00E2704F" w:rsidR="00542948" w:rsidP="00542948" w:rsidRDefault="00542948" w14:paraId="5E80E77B" w14:textId="77777777">
      <w:pPr>
        <w:ind w:left="360"/>
      </w:pPr>
    </w:p>
    <w:p w:rsidRPr="00E2704F" w:rsidR="00DC7C71" w:rsidP="008924AB" w:rsidRDefault="00DC7C71" w14:paraId="532D522A" w14:textId="2AF3EB46">
      <w:pPr>
        <w:pStyle w:val="Heading2"/>
      </w:pPr>
      <w:r w:rsidRPr="00E2704F">
        <w:t>Additional Details</w:t>
      </w:r>
    </w:p>
    <w:p w:rsidRPr="00E2704F" w:rsidR="00DC7C71" w:rsidP="00DC7C71" w:rsidRDefault="00DC7C71" w14:paraId="0CB5F0D3" w14:textId="77777777">
      <w:pPr>
        <w:numPr>
          <w:ilvl w:val="0"/>
          <w:numId w:val="5"/>
        </w:numPr>
      </w:pPr>
      <w:r w:rsidRPr="00E2704F">
        <w:rPr>
          <w:b/>
          <w:bCs/>
        </w:rPr>
        <w:t xml:space="preserve">Taika Waititi Quirky Humor: </w:t>
      </w:r>
      <w:r w:rsidRPr="00E2704F">
        <w:t>Expect plenty of offbeat humor throughout the arc, including running gags about Ed's seafood allergy, Dave's paranoia, and Jamaal's attempts to monetize the apocalypse.</w:t>
      </w:r>
    </w:p>
    <w:p w:rsidRPr="00E2704F" w:rsidR="00DC7C71" w:rsidP="00DC7C71" w:rsidRDefault="00DC7C71" w14:paraId="3AE480C8" w14:textId="54F21B88">
      <w:pPr>
        <w:numPr>
          <w:ilvl w:val="0"/>
          <w:numId w:val="5"/>
        </w:numPr>
      </w:pPr>
      <w:r w:rsidRPr="00E2704F">
        <w:rPr>
          <w:b/>
          <w:bCs/>
        </w:rPr>
        <w:t xml:space="preserve">Jordan Peele Social Commentary: </w:t>
      </w:r>
      <w:r w:rsidRPr="00E2704F">
        <w:t>Expect subtle but powerful commentary on themes of race, class, and social injustice.</w:t>
      </w:r>
      <w:r w:rsidR="00DC76D6">
        <w:t xml:space="preserve"> The</w:t>
      </w:r>
      <w:r w:rsidRPr="00E2704F">
        <w:t xml:space="preserve"> </w:t>
      </w:r>
      <w:r w:rsidRPr="00E2704F" w:rsidR="00DC76D6">
        <w:t>Walkers</w:t>
      </w:r>
      <w:r w:rsidRPr="00E2704F">
        <w:t xml:space="preserve"> can also be interpreted as a metaphor for societal ills, such as greed, selfishness, and apathy.</w:t>
      </w:r>
    </w:p>
    <w:p w:rsidRPr="00E2704F" w:rsidR="00DC7C71" w:rsidP="00DC7C71" w:rsidRDefault="00DC7C71" w14:paraId="6B2D3FFC" w14:textId="77777777">
      <w:pPr>
        <w:numPr>
          <w:ilvl w:val="0"/>
          <w:numId w:val="5"/>
        </w:numPr>
      </w:pPr>
      <w:r w:rsidRPr="00E2704F">
        <w:rPr>
          <w:b/>
          <w:bCs/>
        </w:rPr>
        <w:t xml:space="preserve">Necromancy as a Metaphor: </w:t>
      </w:r>
      <w:r w:rsidRPr="00E2704F">
        <w:t>Ian's necromantic abilities can be seen as a metaphor for understanding and connecting with the past. It's also a commentary on the dangers of unchecked power.</w:t>
      </w:r>
    </w:p>
    <w:p w:rsidRPr="00E2704F" w:rsidR="00DC7C71" w:rsidP="00DC7C71" w:rsidRDefault="00DC7C71" w14:paraId="41FCA3C1" w14:textId="77777777">
      <w:pPr>
        <w:numPr>
          <w:ilvl w:val="0"/>
          <w:numId w:val="5"/>
        </w:numPr>
      </w:pPr>
      <w:r w:rsidRPr="00E2704F">
        <w:rPr>
          <w:b/>
          <w:bCs/>
        </w:rPr>
        <w:t xml:space="preserve">"Lattice-Core Beam" as a Metaphor </w:t>
      </w:r>
      <w:r w:rsidRPr="00E2704F">
        <w:t>By the end, all teams have become like "Lattice-Core Beam"</w:t>
      </w:r>
    </w:p>
    <w:p w:rsidRPr="00E2704F" w:rsidR="00DC7C71" w:rsidP="00DC7C71" w:rsidRDefault="00DC7C71" w14:paraId="1422EAAC" w14:textId="77777777">
      <w:pPr>
        <w:numPr>
          <w:ilvl w:val="0"/>
          <w:numId w:val="5"/>
        </w:numPr>
      </w:pPr>
      <w:r w:rsidRPr="00E2704F">
        <w:rPr>
          <w:b/>
          <w:bCs/>
        </w:rPr>
        <w:t xml:space="preserve">Jean appears as a God: </w:t>
      </w:r>
      <w:r w:rsidRPr="00E2704F">
        <w:t>Jean is on high in the sky.</w:t>
      </w:r>
    </w:p>
    <w:p w:rsidR="00DC7C71" w:rsidP="00DC7C71" w:rsidRDefault="00DC7C71" w14:paraId="1A918DDF" w14:textId="44FFDF4A">
      <w:r w:rsidR="00DC7C71">
        <w:rPr/>
        <w:t xml:space="preserve">This "Walking Dead" arc would be a wild and entertaining ride that blends Waititi's humor, Peele's social commentary, and the gritty realism of the zombie apocalypse. It would also be a powerful exploration of teamwork, trust, and the importance of community in the face of adversity and a bizarre method to have </w:t>
      </w:r>
      <w:del w:author="Larsen, Ian M CTR (USA)" w:date="2025-09-30T11:57:17.855Z" w:id="1736777138">
        <w:r w:rsidDel="00DC7C71">
          <w:delText>your</w:delText>
        </w:r>
      </w:del>
      <w:ins w:author="Larsen, Ian M CTR (USA)" w:date="2025-09-30T11:57:17.858Z" w:id="343597919">
        <w:r w:rsidR="567C0ECD">
          <w:t>John's</w:t>
        </w:r>
      </w:ins>
      <w:r w:rsidR="00DC7C71">
        <w:rPr/>
        <w:t xml:space="preserve"> company improve its interpersonal capabilities.</w:t>
      </w:r>
    </w:p>
    <w:p w:rsidR="00F03AE1" w:rsidRDefault="00F03AE1" w14:paraId="3F439BAD" w14:textId="77777777">
      <w:pPr>
        <w:rPr>
          <w:b/>
          <w:bCs/>
        </w:rPr>
      </w:pPr>
      <w:r>
        <w:rPr>
          <w:b/>
          <w:bCs/>
        </w:rPr>
        <w:br w:type="page"/>
      </w:r>
    </w:p>
    <w:p w:rsidRPr="00E2704F" w:rsidR="00E2704F" w:rsidP="007672AE" w:rsidRDefault="00E2704F" w14:paraId="235E262B" w14:textId="1DF0D5D4">
      <w:pPr>
        <w:pStyle w:val="Heading2"/>
      </w:pPr>
      <w:r w:rsidRPr="00E2704F">
        <w:t>Episode 1: "Welcome to the Dungeon"</w:t>
      </w:r>
      <w:r w:rsidR="008924AB">
        <w:t xml:space="preserve"> </w:t>
      </w:r>
      <w:r w:rsidR="00C278C8">
        <w:t>Overview</w:t>
      </w:r>
    </w:p>
    <w:p w:rsidRPr="00E2704F" w:rsidR="00E2704F" w:rsidP="00E2704F" w:rsidRDefault="00E2704F" w14:paraId="6DEAF9B0" w14:textId="77777777">
      <w:pPr>
        <w:numPr>
          <w:ilvl w:val="0"/>
          <w:numId w:val="2"/>
        </w:numPr>
      </w:pPr>
      <w:r w:rsidRPr="00E2704F">
        <w:rPr>
          <w:b/>
          <w:bCs/>
        </w:rPr>
        <w:t xml:space="preserve">Written by: </w:t>
      </w:r>
      <w:r w:rsidRPr="00E2704F">
        <w:t>Taika Waititi</w:t>
      </w:r>
    </w:p>
    <w:p w:rsidRPr="00E2704F" w:rsidR="00E2704F" w:rsidP="00E2704F" w:rsidRDefault="00E2704F" w14:paraId="6A79CC5F" w14:textId="77777777">
      <w:pPr>
        <w:numPr>
          <w:ilvl w:val="0"/>
          <w:numId w:val="2"/>
        </w:numPr>
      </w:pPr>
      <w:r w:rsidRPr="00E2704F">
        <w:rPr>
          <w:b/>
          <w:bCs/>
        </w:rPr>
        <w:t xml:space="preserve">Directed by: </w:t>
      </w:r>
      <w:r w:rsidRPr="00E2704F">
        <w:t>Jordan Peele</w:t>
      </w:r>
    </w:p>
    <w:p w:rsidRPr="00E2704F" w:rsidR="00E2704F" w:rsidP="00E2704F" w:rsidRDefault="00E2704F" w14:paraId="5DA24708" w14:textId="67215B93">
      <w:pPr>
        <w:numPr>
          <w:ilvl w:val="0"/>
          <w:numId w:val="2"/>
        </w:numPr>
        <w:rPr/>
      </w:pPr>
      <w:r w:rsidRPr="417C72DF" w:rsidR="00E2704F">
        <w:rPr>
          <w:b w:val="1"/>
          <w:bCs w:val="1"/>
        </w:rPr>
        <w:t xml:space="preserve">Opening Scene: </w:t>
      </w:r>
      <w:r w:rsidR="00E2704F">
        <w:rPr/>
        <w:t xml:space="preserve">A classic Peele-style cold open. </w:t>
      </w:r>
      <w:del w:author="Larsen, Ian M CTR (USA)" w:date="2025-09-30T11:58:18.939Z" w:id="1704608050">
        <w:r w:rsidDel="00E2704F">
          <w:delText>You</w:delText>
        </w:r>
        <w:r w:rsidDel="00E2704F">
          <w:delText xml:space="preserve"> </w:delText>
        </w:r>
      </w:del>
      <w:ins w:author="Larsen, Ian M CTR (USA)" w:date="2025-09-30T11:58:20.022Z" w:id="1132923787">
        <w:r w:rsidR="1F1929A0">
          <w:t xml:space="preserve">John </w:t>
        </w:r>
      </w:ins>
      <w:r w:rsidR="00E2704F">
        <w:rPr/>
        <w:t xml:space="preserve">and </w:t>
      </w:r>
      <w:del w:author="Larsen, Ian M CTR (USA)" w:date="2025-09-30T11:57:17.86Z" w:id="98882157">
        <w:r w:rsidDel="00E2704F">
          <w:delText>you</w:delText>
        </w:r>
        <w:r w:rsidDel="00E2704F">
          <w:delText>r</w:delText>
        </w:r>
      </w:del>
      <w:ins w:author="Larsen, Ian M CTR (USA)" w:date="2025-09-30T11:58:23.799Z" w:id="243314021">
        <w:r w:rsidR="50A7EDCF">
          <w:t>hi</w:t>
        </w:r>
      </w:ins>
      <w:ins w:author="Larsen, Ian M CTR (USA)" w:date="2025-09-30T11:57:17.861Z" w:id="1942027348">
        <w:r w:rsidR="567C0ECD">
          <w:t>s</w:t>
        </w:r>
      </w:ins>
      <w:r w:rsidR="00E2704F">
        <w:rPr/>
        <w:t xml:space="preserve"> team are scavenging for supplies in an abandoned office building. The scene is played for </w:t>
      </w:r>
      <w:r w:rsidR="00E2704F">
        <w:rPr/>
        <w:t>laughs</w:t>
      </w:r>
      <w:r w:rsidR="00E2704F">
        <w:rPr/>
        <w:t xml:space="preserve"> as Jamaal tries to haggle with a decaying corpse for a bottle of hand sanitizer, but the tension quickly ratchets up as walkers swarm the building.</w:t>
      </w:r>
    </w:p>
    <w:p w:rsidRPr="00E2704F" w:rsidR="00E2704F" w:rsidP="00E2704F" w:rsidRDefault="00E2704F" w14:paraId="358BD4AD" w14:textId="69EE594E">
      <w:pPr>
        <w:numPr>
          <w:ilvl w:val="0"/>
          <w:numId w:val="2"/>
        </w:numPr>
        <w:rPr/>
      </w:pPr>
      <w:r w:rsidRPr="417C72DF" w:rsidR="00E2704F">
        <w:rPr>
          <w:b w:val="1"/>
          <w:bCs w:val="1"/>
        </w:rPr>
        <w:t xml:space="preserve">Plot: </w:t>
      </w:r>
      <w:del w:author="Larsen, Ian M CTR (USA)" w:date="2025-09-30T11:57:17.862Z" w:id="1750896917">
        <w:r w:rsidDel="00E2704F">
          <w:delText>Your</w:delText>
        </w:r>
      </w:del>
      <w:ins w:author="Larsen, Ian M CTR (USA)" w:date="2025-09-30T11:57:17.862Z" w:id="744946616">
        <w:r w:rsidR="567C0ECD">
          <w:t>John's</w:t>
        </w:r>
      </w:ins>
      <w:r w:rsidR="00E2704F">
        <w:rPr/>
        <w:t xml:space="preserve"> team stumbles upon the prison, cautiously approaching with weapons drawn. Rick's group is wary but lets them in after a tense standoff. There's immediate friction between Rick's group and </w:t>
      </w:r>
      <w:del w:author="Larsen, Ian M CTR (USA)" w:date="2025-09-30T11:57:17.863Z" w:id="1024544303">
        <w:r w:rsidDel="00E2704F">
          <w:delText>your</w:delText>
        </w:r>
      </w:del>
      <w:ins w:author="Larsen, Ian M CTR (USA)" w:date="2025-09-30T11:57:17.863Z" w:id="900655524">
        <w:r w:rsidR="567C0ECD">
          <w:t>John's</w:t>
        </w:r>
      </w:ins>
      <w:r w:rsidR="00E2704F">
        <w:rPr/>
        <w:t xml:space="preserve"> team, fueled by mistrust and differing philosophies.</w:t>
      </w:r>
    </w:p>
    <w:p w:rsidRPr="00E2704F" w:rsidR="00E2704F" w:rsidP="00E2704F" w:rsidRDefault="00E2704F" w14:paraId="506AB15C" w14:textId="77777777">
      <w:pPr>
        <w:numPr>
          <w:ilvl w:val="1"/>
          <w:numId w:val="2"/>
        </w:numPr>
      </w:pPr>
      <w:r w:rsidRPr="00E2704F">
        <w:rPr>
          <w:b/>
          <w:bCs/>
        </w:rPr>
        <w:t xml:space="preserve">Dave's Paranoia: </w:t>
      </w:r>
      <w:r w:rsidRPr="00E2704F">
        <w:t>Dave is convinced that Rick's group is hiding something and is constantly trying to "decode" their behavior using his unique analytical skills.</w:t>
      </w:r>
    </w:p>
    <w:p w:rsidRPr="00E2704F" w:rsidR="00E2704F" w:rsidP="00E2704F" w:rsidRDefault="00E2704F" w14:paraId="2822FF53" w14:textId="77777777">
      <w:pPr>
        <w:numPr>
          <w:ilvl w:val="1"/>
          <w:numId w:val="2"/>
        </w:numPr>
      </w:pPr>
      <w:r w:rsidRPr="00E2704F">
        <w:rPr>
          <w:b/>
          <w:bCs/>
        </w:rPr>
        <w:t xml:space="preserve">Mac's Distrust: </w:t>
      </w:r>
      <w:r w:rsidRPr="00E2704F">
        <w:t>Mac is immediately suspicious of Rick, seeing him as an overbearing leader. She clashes with Carol, who Mac sees as "too soft."</w:t>
      </w:r>
    </w:p>
    <w:p w:rsidRPr="00E2704F" w:rsidR="00E2704F" w:rsidP="00E2704F" w:rsidRDefault="00E2704F" w14:paraId="61A9D204" w14:textId="77777777">
      <w:pPr>
        <w:numPr>
          <w:ilvl w:val="1"/>
          <w:numId w:val="2"/>
        </w:numPr>
      </w:pPr>
      <w:r w:rsidRPr="00E2704F">
        <w:rPr>
          <w:b/>
          <w:bCs/>
        </w:rPr>
        <w:t xml:space="preserve">Ed's Dark Humor: </w:t>
      </w:r>
      <w:r w:rsidRPr="00E2704F">
        <w:t>Ed makes inappropriate jokes about the prison's former inmates, much to the disgust of Maggie and Glenn.</w:t>
      </w:r>
    </w:p>
    <w:p w:rsidRPr="00E2704F" w:rsidR="00E2704F" w:rsidP="00E2704F" w:rsidRDefault="00E2704F" w14:paraId="4AEACC81" w14:textId="77777777">
      <w:pPr>
        <w:numPr>
          <w:ilvl w:val="1"/>
          <w:numId w:val="2"/>
        </w:numPr>
      </w:pPr>
      <w:r w:rsidRPr="00E2704F">
        <w:rPr>
          <w:b/>
          <w:bCs/>
        </w:rPr>
        <w:t xml:space="preserve">Jean as the Silent Observer: </w:t>
      </w:r>
      <w:r w:rsidRPr="00E2704F">
        <w:t>Jean is just an outside entity at this point, but maybe she makes a couple of appearances in the sky.</w:t>
      </w:r>
    </w:p>
    <w:p w:rsidRPr="00E2704F" w:rsidR="00E2704F" w:rsidP="00E2704F" w:rsidRDefault="00E2704F" w14:paraId="2CB43DAB" w14:textId="77777777">
      <w:pPr>
        <w:numPr>
          <w:ilvl w:val="0"/>
          <w:numId w:val="2"/>
        </w:numPr>
      </w:pPr>
      <w:r w:rsidRPr="00E2704F">
        <w:rPr>
          <w:b/>
          <w:bCs/>
        </w:rPr>
        <w:t xml:space="preserve">Ian's Introduction: </w:t>
      </w:r>
      <w:r w:rsidRPr="00E2704F">
        <w:t>Ian is initially terrified of the walkers but discovers he has a strange connection to them. He tries to communicate with the dead, but his attempts are clumsy and ineffective. He speaks through a "Ouija brand" boardgame.</w:t>
      </w:r>
    </w:p>
    <w:p w:rsidRPr="00E2704F" w:rsidR="00E2704F" w:rsidP="00E2704F" w:rsidRDefault="00E2704F" w14:paraId="19AE8391" w14:textId="77777777">
      <w:pPr>
        <w:numPr>
          <w:ilvl w:val="0"/>
          <w:numId w:val="2"/>
        </w:numPr>
      </w:pPr>
      <w:r w:rsidRPr="00E2704F">
        <w:rPr>
          <w:b/>
          <w:bCs/>
        </w:rPr>
        <w:t xml:space="preserve">Conflict: </w:t>
      </w:r>
      <w:r w:rsidRPr="00E2704F">
        <w:t xml:space="preserve">A walker outbreak inside the prison forces the two groups to work together, highlighting their strengths and weaknesses. There is a debate on what to do with walkers, and whether they should even be put down with Dave lobbying that </w:t>
      </w:r>
      <w:proofErr w:type="gramStart"/>
      <w:r w:rsidRPr="00E2704F">
        <w:t>the human race</w:t>
      </w:r>
      <w:proofErr w:type="gramEnd"/>
      <w:r w:rsidRPr="00E2704F">
        <w:t xml:space="preserve"> should try to understand them, which could lead to a better understanding of where </w:t>
      </w:r>
      <w:proofErr w:type="gramStart"/>
      <w:r w:rsidRPr="00E2704F">
        <w:t>the human race</w:t>
      </w:r>
      <w:proofErr w:type="gramEnd"/>
      <w:r w:rsidRPr="00E2704F">
        <w:t xml:space="preserve"> is heading.</w:t>
      </w:r>
    </w:p>
    <w:p w:rsidRPr="00E2704F" w:rsidR="00E2704F" w:rsidP="00E2704F" w:rsidRDefault="00E2704F" w14:paraId="56FA1F3A" w14:textId="77777777">
      <w:pPr>
        <w:numPr>
          <w:ilvl w:val="0"/>
          <w:numId w:val="2"/>
        </w:numPr>
      </w:pPr>
      <w:r w:rsidRPr="00E2704F">
        <w:rPr>
          <w:b/>
          <w:bCs/>
        </w:rPr>
        <w:t xml:space="preserve">Ending Scene: </w:t>
      </w:r>
      <w:r w:rsidRPr="00E2704F">
        <w:t>A cliffhanger ending as the Governor's men are seen approaching the prison from a distance. The last shot is of Ian touching one of the walkers and his eyes turning blue, ending the episode with the potential for the power of necromancy to be real.</w:t>
      </w:r>
    </w:p>
    <w:p w:rsidRPr="00E2704F" w:rsidR="00E2704F" w:rsidP="007672AE" w:rsidRDefault="00E2704F" w14:paraId="548CCDD5" w14:textId="2FED9BEA">
      <w:pPr>
        <w:pStyle w:val="Heading2"/>
      </w:pPr>
      <w:bookmarkStart w:name="_Hlk209768629" w:id="0"/>
      <w:r w:rsidRPr="00E2704F">
        <w:t>Episode 2: "Prison Break (Down)"</w:t>
      </w:r>
      <w:r w:rsidR="00C278C8">
        <w:t xml:space="preserve"> Overview</w:t>
      </w:r>
    </w:p>
    <w:bookmarkEnd w:id="0"/>
    <w:p w:rsidRPr="00E2704F" w:rsidR="00E2704F" w:rsidP="00E2704F" w:rsidRDefault="00E2704F" w14:paraId="38C15572" w14:textId="77777777">
      <w:pPr>
        <w:numPr>
          <w:ilvl w:val="0"/>
          <w:numId w:val="3"/>
        </w:numPr>
      </w:pPr>
      <w:r w:rsidRPr="00E2704F">
        <w:rPr>
          <w:b/>
          <w:bCs/>
        </w:rPr>
        <w:t xml:space="preserve">Written by: </w:t>
      </w:r>
      <w:r w:rsidRPr="00E2704F">
        <w:t>Jordan Peele &amp; Taika Waititi</w:t>
      </w:r>
    </w:p>
    <w:p w:rsidRPr="00E2704F" w:rsidR="00E2704F" w:rsidP="00E2704F" w:rsidRDefault="00E2704F" w14:paraId="6BF7D3EC" w14:textId="77777777">
      <w:pPr>
        <w:numPr>
          <w:ilvl w:val="0"/>
          <w:numId w:val="3"/>
        </w:numPr>
      </w:pPr>
      <w:r w:rsidRPr="00E2704F">
        <w:rPr>
          <w:b/>
          <w:bCs/>
        </w:rPr>
        <w:t xml:space="preserve">Directed by: </w:t>
      </w:r>
      <w:r w:rsidRPr="00E2704F">
        <w:t>Jordan Peele</w:t>
      </w:r>
    </w:p>
    <w:p w:rsidRPr="00E2704F" w:rsidR="00E2704F" w:rsidP="00E2704F" w:rsidRDefault="00E2704F" w14:paraId="1D89F8F3" w14:textId="77777777">
      <w:pPr>
        <w:numPr>
          <w:ilvl w:val="0"/>
          <w:numId w:val="3"/>
        </w:numPr>
      </w:pPr>
      <w:r w:rsidRPr="00E2704F">
        <w:rPr>
          <w:b/>
          <w:bCs/>
        </w:rPr>
        <w:t xml:space="preserve">Opening Scene: </w:t>
      </w:r>
      <w:r w:rsidRPr="00E2704F">
        <w:t xml:space="preserve">The Governor's arrival outside the prison is </w:t>
      </w:r>
      <w:proofErr w:type="gramStart"/>
      <w:r w:rsidRPr="00E2704F">
        <w:t>intercut</w:t>
      </w:r>
      <w:proofErr w:type="gramEnd"/>
      <w:r w:rsidRPr="00E2704F">
        <w:t xml:space="preserve"> with flashbacks to Rob C.'s sudden retirement. The flashbacks hint at a conspiracy within the company, and Jean's silence takes on a more sinister tone.</w:t>
      </w:r>
    </w:p>
    <w:p w:rsidRPr="00E2704F" w:rsidR="00E2704F" w:rsidP="00E2704F" w:rsidRDefault="00E2704F" w14:paraId="512051A0" w14:textId="77777777">
      <w:pPr>
        <w:numPr>
          <w:ilvl w:val="0"/>
          <w:numId w:val="3"/>
        </w:numPr>
      </w:pPr>
      <w:r w:rsidRPr="00E2704F">
        <w:rPr>
          <w:b/>
          <w:bCs/>
        </w:rPr>
        <w:t>Plot:</w:t>
      </w:r>
    </w:p>
    <w:p w:rsidRPr="00E2704F" w:rsidR="00E2704F" w:rsidP="00E2704F" w:rsidRDefault="00E2704F" w14:paraId="5FE84EAD" w14:textId="18642D18">
      <w:pPr>
        <w:numPr>
          <w:ilvl w:val="1"/>
          <w:numId w:val="3"/>
        </w:numPr>
        <w:rPr/>
      </w:pPr>
      <w:r w:rsidRPr="417C72DF" w:rsidR="00E2704F">
        <w:rPr>
          <w:b w:val="1"/>
          <w:bCs w:val="1"/>
        </w:rPr>
        <w:t>The "</w:t>
      </w:r>
      <w:r w:rsidRPr="417C72DF" w:rsidR="00E2704F">
        <w:rPr>
          <w:b w:val="1"/>
          <w:bCs w:val="1"/>
        </w:rPr>
        <w:t>Durchfallen</w:t>
      </w:r>
      <w:r w:rsidRPr="417C72DF" w:rsidR="00E2704F">
        <w:rPr>
          <w:b w:val="1"/>
          <w:bCs w:val="1"/>
        </w:rPr>
        <w:t xml:space="preserve">" Mirror: </w:t>
      </w:r>
      <w:r w:rsidR="00E2704F">
        <w:rPr/>
        <w:t xml:space="preserve">The conflict between Rick and the Governor becomes a mirror for the conflict between </w:t>
      </w:r>
      <w:del w:author="Larsen, Ian M CTR (USA)" w:date="2025-09-30T11:58:32.483Z" w:id="1904848100">
        <w:r w:rsidDel="00E2704F">
          <w:delText>you</w:delText>
        </w:r>
        <w:r w:rsidDel="00E2704F">
          <w:delText xml:space="preserve"> </w:delText>
        </w:r>
      </w:del>
      <w:ins w:author="Larsen, Ian M CTR (USA)" w:date="2025-09-30T11:58:33.309Z" w:id="1267326112">
        <w:r w:rsidR="3BF5E059">
          <w:t xml:space="preserve">John </w:t>
        </w:r>
      </w:ins>
      <w:r w:rsidR="00E2704F">
        <w:rPr/>
        <w:t xml:space="preserve">and Jamaal. Jamaal sees the Governor as a savvy </w:t>
      </w:r>
      <w:r w:rsidR="00E2704F">
        <w:rPr/>
        <w:t>businessman</w:t>
      </w:r>
      <w:r w:rsidR="00E2704F">
        <w:rPr/>
        <w:t xml:space="preserve">, willing to do anything to protect his interests, while </w:t>
      </w:r>
      <w:del w:author="Larsen, Ian M CTR (USA)" w:date="2025-09-30T11:58:36.987Z" w:id="130190019">
        <w:r w:rsidDel="00E2704F">
          <w:delText>you</w:delText>
        </w:r>
        <w:r w:rsidDel="00E2704F">
          <w:delText xml:space="preserve"> </w:delText>
        </w:r>
      </w:del>
      <w:ins w:author="Larsen, Ian M CTR (USA)" w:date="2025-09-30T11:58:37.774Z" w:id="1023865225">
        <w:r w:rsidR="2E180090">
          <w:t xml:space="preserve">John </w:t>
        </w:r>
      </w:ins>
      <w:r w:rsidR="00E2704F">
        <w:rPr/>
        <w:t>view him as a ruthless tyrant.</w:t>
      </w:r>
    </w:p>
    <w:p w:rsidRPr="00E2704F" w:rsidR="00E2704F" w:rsidP="00E2704F" w:rsidRDefault="00E2704F" w14:paraId="6E1F1DBC" w14:textId="233C54B3">
      <w:pPr>
        <w:numPr>
          <w:ilvl w:val="1"/>
          <w:numId w:val="3"/>
        </w:numPr>
        <w:rPr/>
      </w:pPr>
      <w:r w:rsidRPr="417C72DF" w:rsidR="00E2704F">
        <w:rPr>
          <w:b w:val="1"/>
          <w:bCs w:val="1"/>
        </w:rPr>
        <w:t xml:space="preserve">Dave's Strategic Genius: </w:t>
      </w:r>
      <w:r w:rsidR="00E2704F">
        <w:rPr/>
        <w:t xml:space="preserve">Dave uses his analytical skills to devise a plan to defend the prison, but his paranoia leads him to suggest extreme measures that Rick rejects. The rejection frustrates </w:t>
      </w:r>
      <w:r w:rsidR="00E2704F">
        <w:rPr/>
        <w:t>him, because</w:t>
      </w:r>
      <w:r w:rsidR="00E2704F">
        <w:rPr/>
        <w:t xml:space="preserve"> the </w:t>
      </w:r>
      <w:r w:rsidR="00E2704F">
        <w:rPr/>
        <w:t>long term</w:t>
      </w:r>
      <w:r w:rsidR="00E2704F">
        <w:rPr/>
        <w:t xml:space="preserve"> data supports his conclusions. He suggests that Rick's team and </w:t>
      </w:r>
      <w:del w:author="Larsen, Ian M CTR (USA)" w:date="2025-09-30T11:57:17.863Z" w:id="1359898332">
        <w:r w:rsidDel="00E2704F">
          <w:delText>your</w:delText>
        </w:r>
      </w:del>
      <w:ins w:author="Larsen, Ian M CTR (USA)" w:date="2025-09-30T11:57:17.864Z" w:id="1964187590">
        <w:r w:rsidR="567C0ECD">
          <w:t>John's</w:t>
        </w:r>
      </w:ins>
      <w:r w:rsidR="00E2704F">
        <w:rPr/>
        <w:t xml:space="preserve"> team will be able to save the most </w:t>
      </w:r>
      <w:r w:rsidR="00E2704F">
        <w:rPr/>
        <w:t>amount of people</w:t>
      </w:r>
      <w:r w:rsidR="00E2704F">
        <w:rPr/>
        <w:t xml:space="preserve"> through his plan.</w:t>
      </w:r>
    </w:p>
    <w:p w:rsidRPr="00E2704F" w:rsidR="00E2704F" w:rsidP="00E2704F" w:rsidRDefault="00E2704F" w14:paraId="3AC49BCD" w14:textId="77777777">
      <w:pPr>
        <w:numPr>
          <w:ilvl w:val="1"/>
          <w:numId w:val="3"/>
        </w:numPr>
      </w:pPr>
      <w:r w:rsidRPr="00E2704F">
        <w:rPr>
          <w:b/>
          <w:bCs/>
        </w:rPr>
        <w:t xml:space="preserve">Ian's Powers Grow: </w:t>
      </w:r>
      <w:r w:rsidRPr="00E2704F">
        <w:t>Ian begins to experiment with his ability to control the dead, but his powers are unstable and unpredictable. He accidentally unleashes a horde of walkers on the prison, forcing the two groups to fight together.</w:t>
      </w:r>
    </w:p>
    <w:p w:rsidRPr="00E2704F" w:rsidR="00E2704F" w:rsidP="00E2704F" w:rsidRDefault="00E2704F" w14:paraId="2399CD88" w14:textId="77777777">
      <w:pPr>
        <w:numPr>
          <w:ilvl w:val="1"/>
          <w:numId w:val="3"/>
        </w:numPr>
      </w:pPr>
      <w:r w:rsidRPr="00E2704F">
        <w:rPr>
          <w:b/>
          <w:bCs/>
        </w:rPr>
        <w:t xml:space="preserve">Internal Conflict: </w:t>
      </w:r>
      <w:r w:rsidRPr="00E2704F">
        <w:t>As the threat from the Governor grows, the internal conflicts within the group intensify. Mac starts to question Rick's leadership and considers siding with the Governor, seeing him as a strong leader who can protect the group. Ed starts making tasteless jokes.</w:t>
      </w:r>
    </w:p>
    <w:p w:rsidRPr="00E2704F" w:rsidR="00E2704F" w:rsidP="00E2704F" w:rsidRDefault="00E2704F" w14:paraId="5E6EADE0" w14:textId="77777777">
      <w:pPr>
        <w:numPr>
          <w:ilvl w:val="0"/>
          <w:numId w:val="3"/>
        </w:numPr>
      </w:pPr>
      <w:r w:rsidRPr="00E2704F">
        <w:rPr>
          <w:b/>
          <w:bCs/>
        </w:rPr>
        <w:t xml:space="preserve">Social Commentary: </w:t>
      </w:r>
      <w:r w:rsidRPr="00E2704F">
        <w:t>The episode explores themes of leadership, power, and the cost of survival. Jordan Peele also integrates subtle commentary on the exploitation of workers, relating to the themes of "Sorry to Bother You".</w:t>
      </w:r>
    </w:p>
    <w:p w:rsidRPr="00E2704F" w:rsidR="00E2704F" w:rsidP="00E2704F" w:rsidRDefault="00E2704F" w14:paraId="5711518D" w14:textId="4E899636">
      <w:pPr>
        <w:numPr>
          <w:ilvl w:val="0"/>
          <w:numId w:val="3"/>
        </w:numPr>
        <w:rPr/>
      </w:pPr>
      <w:r w:rsidRPr="417C72DF" w:rsidR="00E2704F">
        <w:rPr>
          <w:b w:val="1"/>
          <w:bCs w:val="1"/>
        </w:rPr>
        <w:t xml:space="preserve">Ending Scene: </w:t>
      </w:r>
      <w:r w:rsidR="00E2704F">
        <w:rPr/>
        <w:t xml:space="preserve">The Governor launches a full-scale assault on the prison, and the episode ends with Rick's group and </w:t>
      </w:r>
      <w:del w:author="Larsen, Ian M CTR (USA)" w:date="2025-09-30T11:57:17.864Z" w:id="1148835562">
        <w:r w:rsidDel="00E2704F">
          <w:delText>your</w:delText>
        </w:r>
      </w:del>
      <w:ins w:author="Larsen, Ian M CTR (USA)" w:date="2025-09-30T11:57:17.865Z" w:id="455159501">
        <w:r w:rsidR="567C0ECD">
          <w:t>John's</w:t>
        </w:r>
      </w:ins>
      <w:r w:rsidR="00E2704F">
        <w:rPr/>
        <w:t xml:space="preserve"> team scattered and on the run. Ian's necromantic powers seem to have been activated, but what exactly he has done is to be </w:t>
      </w:r>
      <w:r w:rsidR="00E2704F">
        <w:rPr/>
        <w:t>determined</w:t>
      </w:r>
      <w:r w:rsidR="00E2704F">
        <w:rPr/>
        <w:t>.</w:t>
      </w:r>
    </w:p>
    <w:p w:rsidR="00F03AE1" w:rsidRDefault="00F03AE1" w14:paraId="088678BC" w14:textId="77777777">
      <w:pPr>
        <w:rPr>
          <w:b/>
          <w:bCs/>
        </w:rPr>
      </w:pPr>
      <w:r>
        <w:rPr>
          <w:b/>
          <w:bCs/>
        </w:rPr>
        <w:br w:type="page"/>
      </w:r>
    </w:p>
    <w:p w:rsidRPr="00E2704F" w:rsidR="00E2704F" w:rsidP="007672AE" w:rsidRDefault="00E2704F" w14:paraId="4E726CA2" w14:textId="042B30DD">
      <w:pPr>
        <w:pStyle w:val="Heading2"/>
      </w:pPr>
      <w:r w:rsidRPr="00E2704F">
        <w:t>Episode 3: "Lattice-Core Hope"</w:t>
      </w:r>
      <w:r w:rsidR="00C278C8">
        <w:t xml:space="preserve"> Overview</w:t>
      </w:r>
    </w:p>
    <w:p w:rsidRPr="00E2704F" w:rsidR="00E2704F" w:rsidP="00E2704F" w:rsidRDefault="00E2704F" w14:paraId="16BE5799" w14:textId="77777777">
      <w:pPr>
        <w:numPr>
          <w:ilvl w:val="0"/>
          <w:numId w:val="4"/>
        </w:numPr>
      </w:pPr>
      <w:r w:rsidRPr="00E2704F">
        <w:rPr>
          <w:b/>
          <w:bCs/>
        </w:rPr>
        <w:t xml:space="preserve">Written by: </w:t>
      </w:r>
      <w:r w:rsidRPr="00E2704F">
        <w:t>Taika Waititi</w:t>
      </w:r>
    </w:p>
    <w:p w:rsidRPr="00E2704F" w:rsidR="00E2704F" w:rsidP="00E2704F" w:rsidRDefault="00E2704F" w14:paraId="1F334CC5" w14:textId="77777777">
      <w:pPr>
        <w:numPr>
          <w:ilvl w:val="0"/>
          <w:numId w:val="4"/>
        </w:numPr>
      </w:pPr>
      <w:r w:rsidRPr="00E2704F">
        <w:rPr>
          <w:b/>
          <w:bCs/>
        </w:rPr>
        <w:t xml:space="preserve">Directed by: </w:t>
      </w:r>
      <w:r w:rsidRPr="00E2704F">
        <w:t>Jordan Peele</w:t>
      </w:r>
    </w:p>
    <w:p w:rsidRPr="00E2704F" w:rsidR="00E2704F" w:rsidP="00E2704F" w:rsidRDefault="00E2704F" w14:paraId="0E14E049" w14:textId="77777777">
      <w:pPr>
        <w:numPr>
          <w:ilvl w:val="0"/>
          <w:numId w:val="4"/>
        </w:numPr>
      </w:pPr>
      <w:r w:rsidRPr="00E2704F">
        <w:rPr>
          <w:b/>
          <w:bCs/>
        </w:rPr>
        <w:t xml:space="preserve">Opening Scene: </w:t>
      </w:r>
      <w:r w:rsidRPr="00E2704F">
        <w:t>A montage of the team scattered and fighting for survival in the woods. Ed "The Hashbrown" H. somehow loses all his fishing gear.</w:t>
      </w:r>
    </w:p>
    <w:p w:rsidRPr="00E2704F" w:rsidR="00E2704F" w:rsidP="00E2704F" w:rsidRDefault="00E2704F" w14:paraId="51ED0545" w14:textId="77777777">
      <w:pPr>
        <w:numPr>
          <w:ilvl w:val="0"/>
          <w:numId w:val="4"/>
        </w:numPr>
      </w:pPr>
      <w:r w:rsidRPr="00E2704F">
        <w:rPr>
          <w:b/>
          <w:bCs/>
        </w:rPr>
        <w:t>Plot:</w:t>
      </w:r>
    </w:p>
    <w:p w:rsidRPr="00E2704F" w:rsidR="00E2704F" w:rsidP="00E2704F" w:rsidRDefault="00E2704F" w14:paraId="0CEFFD1D" w14:textId="7B419FD4">
      <w:pPr>
        <w:numPr>
          <w:ilvl w:val="1"/>
          <w:numId w:val="4"/>
        </w:numPr>
        <w:rPr/>
      </w:pPr>
      <w:r w:rsidRPr="417C72DF" w:rsidR="00E2704F">
        <w:rPr>
          <w:b w:val="1"/>
          <w:bCs w:val="1"/>
        </w:rPr>
        <w:t xml:space="preserve">Reconciliation and Unity: </w:t>
      </w:r>
      <w:r w:rsidR="00E2704F">
        <w:rPr/>
        <w:t xml:space="preserve">Faced with a common enemy and the loss of their home, the two groups start to put aside their differences. </w:t>
      </w:r>
      <w:del w:author="Larsen, Ian M CTR (USA)" w:date="2025-09-30T11:58:49.878Z" w:id="1166110439">
        <w:r w:rsidDel="00E2704F">
          <w:delText>You</w:delText>
        </w:r>
        <w:r w:rsidDel="00E2704F">
          <w:delText xml:space="preserve"> </w:delText>
        </w:r>
      </w:del>
      <w:ins w:author="Larsen, Ian M CTR (USA)" w:date="2025-09-30T11:58:50.864Z" w:id="863810066">
        <w:r w:rsidR="09EE9EED">
          <w:t xml:space="preserve">John </w:t>
        </w:r>
      </w:ins>
      <w:r w:rsidR="00E2704F">
        <w:rPr/>
        <w:t>and Jamaal have a heart-to-heart, realizing that they need to work together to survive.</w:t>
      </w:r>
    </w:p>
    <w:p w:rsidRPr="00E2704F" w:rsidR="00E2704F" w:rsidP="00E2704F" w:rsidRDefault="00E2704F" w14:paraId="6DCDFB3A" w14:textId="77777777">
      <w:pPr>
        <w:numPr>
          <w:ilvl w:val="1"/>
          <w:numId w:val="4"/>
        </w:numPr>
      </w:pPr>
      <w:r w:rsidRPr="00E2704F">
        <w:rPr>
          <w:b/>
          <w:bCs/>
        </w:rPr>
        <w:t xml:space="preserve">Dave's Data-Driven Empathy: </w:t>
      </w:r>
      <w:r w:rsidRPr="00E2704F">
        <w:t>Dave, using his "Orthogonal Random Beamforming" brain, analyzes the team dynamics and realizes that unity is the only way to survive. He uses his unique communication skills to bridge the gaps between the two groups.</w:t>
      </w:r>
    </w:p>
    <w:p w:rsidRPr="00E2704F" w:rsidR="00E2704F" w:rsidP="00E2704F" w:rsidRDefault="00E2704F" w14:paraId="122BDB08" w14:textId="77777777">
      <w:pPr>
        <w:numPr>
          <w:ilvl w:val="1"/>
          <w:numId w:val="4"/>
        </w:numPr>
      </w:pPr>
      <w:r w:rsidRPr="00E2704F">
        <w:rPr>
          <w:b/>
          <w:bCs/>
        </w:rPr>
        <w:t xml:space="preserve">Mac Finds a Cause: </w:t>
      </w:r>
      <w:r w:rsidRPr="00E2704F">
        <w:t>Mac finds a renewed sense of purpose in protecting the younger members of Rick's group, realizing that she can use her strength to help others.</w:t>
      </w:r>
    </w:p>
    <w:p w:rsidRPr="00E2704F" w:rsidR="00E2704F" w:rsidP="00E2704F" w:rsidRDefault="00E2704F" w14:paraId="377E783B" w14:textId="77777777">
      <w:pPr>
        <w:numPr>
          <w:ilvl w:val="1"/>
          <w:numId w:val="4"/>
        </w:numPr>
      </w:pPr>
      <w:r w:rsidRPr="00E2704F">
        <w:rPr>
          <w:b/>
          <w:bCs/>
        </w:rPr>
        <w:t xml:space="preserve">Ian's Full Potential: </w:t>
      </w:r>
      <w:r w:rsidRPr="00E2704F">
        <w:t xml:space="preserve">Ian finally </w:t>
      </w:r>
      <w:proofErr w:type="gramStart"/>
      <w:r w:rsidRPr="00E2704F">
        <w:t>masters</w:t>
      </w:r>
      <w:proofErr w:type="gramEnd"/>
      <w:r w:rsidRPr="00E2704F">
        <w:t xml:space="preserve"> his necromantic abilities and uses them to turn the tide against the Governor's forces. He raises an army of walkers, but he also shows that he can control them and use them for good. It turns out he has an innate ability to reason with the dead, a great weapon.</w:t>
      </w:r>
    </w:p>
    <w:p w:rsidRPr="00E2704F" w:rsidR="00E2704F" w:rsidP="00E2704F" w:rsidRDefault="00E2704F" w14:paraId="09D73D5D" w14:textId="77777777">
      <w:pPr>
        <w:numPr>
          <w:ilvl w:val="0"/>
          <w:numId w:val="4"/>
        </w:numPr>
      </w:pPr>
      <w:r w:rsidRPr="00E2704F">
        <w:rPr>
          <w:b/>
          <w:bCs/>
        </w:rPr>
        <w:t xml:space="preserve">Climax: </w:t>
      </w:r>
      <w:r w:rsidRPr="00E2704F">
        <w:t xml:space="preserve">The two groups confront the Governor in a final showdown. The battle is brutal and chaotic, but they </w:t>
      </w:r>
      <w:proofErr w:type="gramStart"/>
      <w:r w:rsidRPr="00E2704F">
        <w:t>are able to</w:t>
      </w:r>
      <w:proofErr w:type="gramEnd"/>
      <w:r w:rsidRPr="00E2704F">
        <w:t xml:space="preserve"> defeat him with the combined strength of their skills and the power of Ian's zombie army.</w:t>
      </w:r>
    </w:p>
    <w:p w:rsidRPr="00E2704F" w:rsidR="00E2704F" w:rsidP="00E2704F" w:rsidRDefault="00E2704F" w14:paraId="2159C8AB" w14:textId="77777777">
      <w:pPr>
        <w:numPr>
          <w:ilvl w:val="0"/>
          <w:numId w:val="4"/>
        </w:numPr>
      </w:pPr>
      <w:r w:rsidRPr="00E2704F">
        <w:rPr>
          <w:b/>
          <w:bCs/>
        </w:rPr>
        <w:t xml:space="preserve">Resolution: </w:t>
      </w:r>
      <w:r w:rsidRPr="00E2704F">
        <w:t>The episode ends with the two groups deciding to band together and find a new home. They've learned valuable lessons about trust, cooperation, and the importance of community.</w:t>
      </w:r>
    </w:p>
    <w:p w:rsidRPr="007C20ED" w:rsidR="002427A5" w:rsidRDefault="00A47487" w14:paraId="3B31D942" w14:textId="1C5D400C">
      <w:pPr>
        <w:rPr>
          <w:b/>
          <w:bCs/>
        </w:rPr>
      </w:pPr>
      <w:r>
        <w:rPr>
          <w:b/>
          <w:bCs/>
        </w:rPr>
        <w:br w:type="page"/>
      </w:r>
    </w:p>
    <w:p w:rsidRPr="007C20ED" w:rsidR="002427A5" w:rsidP="00C278C8" w:rsidRDefault="002427A5" w14:paraId="78C1595E" w14:textId="77777777">
      <w:pPr>
        <w:pStyle w:val="Heading1"/>
      </w:pPr>
      <w:r w:rsidRPr="007C20ED">
        <w:t>Episode 1: “Welcome to the Dungeon (With Bioinspired Snacks)”</w:t>
      </w:r>
    </w:p>
    <w:p w:rsidRPr="002427A5" w:rsidR="002427A5" w:rsidP="002427A5" w:rsidRDefault="002427A5" w14:paraId="2C8E5745" w14:textId="77777777">
      <w:r w:rsidRPr="002427A5">
        <w:rPr>
          <w:i/>
          <w:iCs/>
        </w:rPr>
        <w:t xml:space="preserve">Written by: </w:t>
      </w:r>
      <w:r w:rsidRPr="002427A5">
        <w:t>Taika Waititi</w:t>
      </w:r>
      <w:r w:rsidRPr="002427A5">
        <w:br/>
      </w:r>
      <w:r w:rsidRPr="002427A5">
        <w:rPr>
          <w:i/>
          <w:iCs/>
        </w:rPr>
        <w:t xml:space="preserve">Directed by: </w:t>
      </w:r>
      <w:r w:rsidRPr="002427A5">
        <w:t>Jordan Peele</w:t>
      </w:r>
    </w:p>
    <w:p w:rsidRPr="002427A5" w:rsidR="002427A5" w:rsidP="002427A5" w:rsidRDefault="002427A5" w14:paraId="6BB6D019" w14:textId="77777777">
      <w:r w:rsidRPr="002427A5">
        <w:rPr>
          <w:i/>
          <w:iCs/>
        </w:rPr>
        <w:t xml:space="preserve">Characters: </w:t>
      </w:r>
      <w:r w:rsidRPr="002427A5">
        <w:t xml:space="preserve">(All </w:t>
      </w:r>
      <w:proofErr w:type="gramStart"/>
      <w:r w:rsidRPr="002427A5">
        <w:t>As</w:t>
      </w:r>
      <w:proofErr w:type="gramEnd"/>
      <w:r w:rsidRPr="002427A5">
        <w:t xml:space="preserve"> Previously Defined)</w:t>
      </w:r>
    </w:p>
    <w:p w:rsidRPr="002427A5" w:rsidR="002427A5" w:rsidP="002427A5" w:rsidRDefault="002427A5" w14:paraId="5F5A4DB6" w14:textId="77777777">
      <w:r w:rsidRPr="002427A5">
        <w:rPr>
          <w:i/>
          <w:iCs/>
        </w:rPr>
        <w:t>Opening Scene:</w:t>
      </w:r>
    </w:p>
    <w:p w:rsidRPr="002427A5" w:rsidR="002427A5" w:rsidP="002427A5" w:rsidRDefault="002427A5" w14:paraId="2664180F" w14:textId="56DBD1B1">
      <w:r w:rsidR="002427A5">
        <w:rPr/>
        <w:t xml:space="preserve">The scene opens with </w:t>
      </w:r>
      <w:del w:author="Larsen, Ian M CTR (USA)" w:date="2025-09-30T11:59:01.017Z" w:id="342268085">
        <w:r w:rsidDel="00365B9D">
          <w:delText>y</w:delText>
        </w:r>
        <w:r w:rsidDel="002427A5">
          <w:delText>ou</w:delText>
        </w:r>
        <w:r w:rsidDel="002427A5">
          <w:delText xml:space="preserve"> </w:delText>
        </w:r>
      </w:del>
      <w:ins w:author="Larsen, Ian M CTR (USA)" w:date="2025-09-30T11:59:01.983Z" w:id="1850792805">
        <w:r w:rsidR="0FE95990">
          <w:t xml:space="preserve">John </w:t>
        </w:r>
      </w:ins>
      <w:r w:rsidR="002427A5">
        <w:rPr/>
        <w:t xml:space="preserve">and </w:t>
      </w:r>
      <w:del w:author="Larsen, Ian M CTR (USA)" w:date="2025-09-30T11:57:17.865Z" w:id="1094396576">
        <w:r w:rsidDel="002427A5">
          <w:delText>you</w:delText>
        </w:r>
        <w:r w:rsidDel="002427A5">
          <w:delText>r</w:delText>
        </w:r>
      </w:del>
      <w:ins w:author="Larsen, Ian M CTR (USA)" w:date="2025-09-30T11:59:06.523Z" w:id="749250600">
        <w:r w:rsidR="26E8362E">
          <w:t>his</w:t>
        </w:r>
      </w:ins>
      <w:ins w:author="Larsen, Ian M CTR (USA)" w:date="2025-09-30T11:57:17.865Z" w:id="1511281199">
        <w:r w:rsidR="567C0ECD">
          <w:t>s</w:t>
        </w:r>
      </w:ins>
      <w:r w:rsidR="002427A5">
        <w:rPr/>
        <w:t xml:space="preserve"> team scavenging for supplies in a deserted office building. The fluorescent lights flicker erratically, casting long, distorted shadows. The air is thick with the stench of decay.</w:t>
      </w:r>
    </w:p>
    <w:p w:rsidRPr="002427A5" w:rsidR="002427A5" w:rsidP="002427A5" w:rsidRDefault="002427A5" w14:paraId="68FBC23A" w14:textId="77777777">
      <w:r w:rsidRPr="002427A5">
        <w:rPr>
          <w:i/>
          <w:iCs/>
        </w:rPr>
        <w:t>The corpse (propped against a desk) slowly turns its head and starts approaching</w:t>
      </w:r>
    </w:p>
    <w:p w:rsidRPr="002427A5" w:rsidR="002427A5" w:rsidP="002427A5" w:rsidRDefault="002427A5" w14:paraId="1D570F8D" w14:textId="77777777">
      <w:r w:rsidRPr="002427A5">
        <w:t xml:space="preserve">As Jamaal gets surrounded the screen cuts to a flashback to the office breakroom before the apocalypse. Rob C. is </w:t>
      </w:r>
      <w:proofErr w:type="gramStart"/>
      <w:r w:rsidRPr="002427A5">
        <w:t>microwaving</w:t>
      </w:r>
      <w:proofErr w:type="gramEnd"/>
      <w:r w:rsidRPr="002427A5">
        <w:t xml:space="preserve"> </w:t>
      </w:r>
      <w:proofErr w:type="gramStart"/>
      <w:r w:rsidRPr="002427A5">
        <w:t>fish,</w:t>
      </w:r>
      <w:proofErr w:type="gramEnd"/>
      <w:r w:rsidRPr="002427A5">
        <w:t xml:space="preserve"> the smell is rancid.</w:t>
      </w:r>
    </w:p>
    <w:p w:rsidRPr="002427A5" w:rsidR="002427A5" w:rsidP="002427A5" w:rsidRDefault="002427A5" w14:paraId="2FFC5DF4" w14:textId="77777777">
      <w:r w:rsidRPr="002427A5">
        <w:rPr>
          <w:i/>
          <w:iCs/>
        </w:rPr>
        <w:t>Mac chimes in "yeah it is, at least that's just fish!"</w:t>
      </w:r>
    </w:p>
    <w:p w:rsidRPr="002427A5" w:rsidR="002427A5" w:rsidP="002427A5" w:rsidRDefault="002427A5" w14:paraId="7FAD2949" w14:textId="77777777">
      <w:r w:rsidRPr="002427A5">
        <w:t>Transition to the Prison:</w:t>
      </w:r>
    </w:p>
    <w:p w:rsidRPr="002427A5" w:rsidR="002427A5" w:rsidP="002427A5" w:rsidRDefault="002427A5" w14:paraId="3115D8F2" w14:textId="46A55264">
      <w:pPr>
        <w:numPr>
          <w:ilvl w:val="0"/>
          <w:numId w:val="6"/>
        </w:numPr>
        <w:rPr/>
      </w:pPr>
      <w:r w:rsidR="002427A5">
        <w:rPr/>
        <w:t xml:space="preserve">As the horde closes in, </w:t>
      </w:r>
      <w:del w:author="Larsen, Ian M CTR (USA)" w:date="2025-09-30T11:57:17.866Z" w:id="1962881100">
        <w:r w:rsidDel="002427A5">
          <w:delText>your</w:delText>
        </w:r>
      </w:del>
      <w:ins w:author="Larsen, Ian M CTR (USA)" w:date="2025-09-30T11:57:17.866Z" w:id="1168998130">
        <w:r w:rsidR="567C0ECD">
          <w:t>John's</w:t>
        </w:r>
      </w:ins>
      <w:r w:rsidR="002427A5">
        <w:rPr/>
        <w:t xml:space="preserve"> team makes a daring escape through a narrow service tunnel, </w:t>
      </w:r>
      <w:r w:rsidR="002427A5">
        <w:rPr/>
        <w:t>emerging</w:t>
      </w:r>
      <w:r w:rsidR="002427A5">
        <w:rPr/>
        <w:t xml:space="preserve"> into a dense forest. Exhausted and low on supplies, they stumble upon a high chain-link fence topped with razor wire – the prison.</w:t>
      </w:r>
    </w:p>
    <w:p w:rsidRPr="002427A5" w:rsidR="002427A5" w:rsidP="002427A5" w:rsidRDefault="002427A5" w14:paraId="2E308678" w14:textId="64BBE967">
      <w:pPr>
        <w:numPr>
          <w:ilvl w:val="0"/>
          <w:numId w:val="6"/>
        </w:numPr>
        <w:rPr/>
      </w:pPr>
      <w:del w:author="Larsen, Ian M CTR (USA)" w:date="2025-09-30T11:59:13.148Z" w:id="138173224">
        <w:r w:rsidRPr="417C72DF" w:rsidDel="002427A5">
          <w:rPr>
            <w:i w:val="1"/>
            <w:iCs w:val="1"/>
          </w:rPr>
          <w:delText>You</w:delText>
        </w:r>
      </w:del>
      <w:ins w:author="Larsen, Ian M CTR (USA)" w:date="2025-09-30T11:59:13.652Z" w:id="236727934">
        <w:r w:rsidRPr="417C72DF" w:rsidR="41E440EC">
          <w:rPr>
            <w:i w:val="1"/>
            <w:iCs w:val="1"/>
          </w:rPr>
          <w:t>John</w:t>
        </w:r>
      </w:ins>
      <w:r w:rsidRPr="417C72DF" w:rsidR="002427A5">
        <w:rPr>
          <w:i w:val="1"/>
          <w:iCs w:val="1"/>
        </w:rPr>
        <w:t xml:space="preserve">: </w:t>
      </w:r>
      <w:r w:rsidR="002427A5">
        <w:rPr/>
        <w:t xml:space="preserve">“That’s… </w:t>
      </w:r>
      <w:r w:rsidR="002427A5">
        <w:rPr/>
        <w:t>that’s</w:t>
      </w:r>
      <w:r w:rsidR="002427A5">
        <w:rPr/>
        <w:t xml:space="preserve"> something. Looks secure, at least.”</w:t>
      </w:r>
    </w:p>
    <w:p w:rsidRPr="002427A5" w:rsidR="002427A5" w:rsidP="002427A5" w:rsidRDefault="002427A5" w14:paraId="16A3792C" w14:textId="77777777">
      <w:pPr>
        <w:numPr>
          <w:ilvl w:val="0"/>
          <w:numId w:val="6"/>
        </w:numPr>
      </w:pPr>
      <w:r w:rsidRPr="002427A5">
        <w:rPr>
          <w:i/>
          <w:iCs/>
        </w:rPr>
        <w:t xml:space="preserve">Dave: </w:t>
      </w:r>
      <w:r w:rsidRPr="002427A5">
        <w:t>(Scanning the perimeter with binoculars) “High-security protocols… multiple layers of fencing… potential blind spots at the north gate… I’m picking up conflicting signals… this could be a trap!”</w:t>
      </w:r>
      <w:r w:rsidRPr="002427A5">
        <w:br/>
      </w:r>
      <w:r w:rsidRPr="002427A5">
        <w:t>Meeting Rick’s Group:</w:t>
      </w:r>
    </w:p>
    <w:p w:rsidRPr="002427A5" w:rsidR="002427A5" w:rsidP="002427A5" w:rsidRDefault="002427A5" w14:paraId="186C3CB7" w14:textId="37C59B21">
      <w:pPr>
        <w:numPr>
          <w:ilvl w:val="0"/>
          <w:numId w:val="6"/>
        </w:numPr>
        <w:rPr/>
      </w:pPr>
      <w:del w:author="Larsen, Ian M CTR (USA)" w:date="2025-09-30T11:57:17.867Z" w:id="642901747">
        <w:r w:rsidDel="002427A5">
          <w:delText>Your</w:delText>
        </w:r>
      </w:del>
      <w:ins w:author="Larsen, Ian M CTR (USA)" w:date="2025-09-30T11:57:17.867Z" w:id="39641647">
        <w:r w:rsidR="567C0ECD">
          <w:t>John's</w:t>
        </w:r>
      </w:ins>
      <w:r w:rsidR="002427A5">
        <w:rPr/>
        <w:t xml:space="preserve"> team cautiously approaches the prison gates, weapons drawn. Rick’s group, hardened and wary, watches from the guard towers.</w:t>
      </w:r>
    </w:p>
    <w:p w:rsidRPr="002427A5" w:rsidR="002427A5" w:rsidP="002427A5" w:rsidRDefault="002427A5" w14:paraId="0B620702" w14:textId="1691F253">
      <w:pPr>
        <w:numPr>
          <w:ilvl w:val="0"/>
          <w:numId w:val="6"/>
        </w:numPr>
        <w:rPr/>
      </w:pPr>
      <w:r w:rsidRPr="417C72DF" w:rsidR="002427A5">
        <w:rPr>
          <w:i w:val="1"/>
          <w:iCs w:val="1"/>
        </w:rPr>
        <w:t xml:space="preserve">Rick: </w:t>
      </w:r>
      <w:r w:rsidR="002427A5">
        <w:rPr/>
        <w:t xml:space="preserve">(From the tower) “Hold it right there! State </w:t>
      </w:r>
      <w:r w:rsidR="002427A5">
        <w:rPr/>
        <w:t>you</w:t>
      </w:r>
      <w:r w:rsidR="002427A5">
        <w:rPr/>
        <w:t>r</w:t>
      </w:r>
      <w:r w:rsidR="002427A5">
        <w:rPr/>
        <w:t xml:space="preserve"> business!”</w:t>
      </w:r>
    </w:p>
    <w:p w:rsidRPr="002427A5" w:rsidR="002427A5" w:rsidP="002427A5" w:rsidRDefault="002427A5" w14:paraId="4AB398FD" w14:textId="0A917D55">
      <w:pPr>
        <w:numPr>
          <w:ilvl w:val="0"/>
          <w:numId w:val="6"/>
        </w:numPr>
        <w:rPr/>
      </w:pPr>
      <w:del w:author="Larsen, Ian M CTR (USA)" w:date="2025-09-30T11:59:22.778Z" w:id="46887833">
        <w:r w:rsidRPr="417C72DF" w:rsidDel="002427A5">
          <w:rPr>
            <w:i w:val="1"/>
            <w:iCs w:val="1"/>
          </w:rPr>
          <w:delText>You</w:delText>
        </w:r>
      </w:del>
      <w:ins w:author="Larsen, Ian M CTR (USA)" w:date="2025-09-30T11:59:23.43Z" w:id="278515058">
        <w:r w:rsidRPr="417C72DF" w:rsidR="42627C4A">
          <w:rPr>
            <w:i w:val="1"/>
            <w:iCs w:val="1"/>
          </w:rPr>
          <w:t>John</w:t>
        </w:r>
      </w:ins>
      <w:r w:rsidRPr="417C72DF" w:rsidR="002427A5">
        <w:rPr>
          <w:i w:val="1"/>
          <w:iCs w:val="1"/>
        </w:rPr>
        <w:t xml:space="preserve">: </w:t>
      </w:r>
      <w:r w:rsidR="002427A5">
        <w:rPr/>
        <w:t>“</w:t>
      </w:r>
      <w:r w:rsidR="002427A5">
        <w:rPr/>
        <w:t>We’re</w:t>
      </w:r>
      <w:r w:rsidR="002427A5">
        <w:rPr/>
        <w:t xml:space="preserve"> survivors. Looking for shelter. We come in peace.”</w:t>
      </w:r>
    </w:p>
    <w:p w:rsidRPr="002427A5" w:rsidR="002427A5" w:rsidP="002427A5" w:rsidRDefault="002427A5" w14:paraId="670103C4" w14:textId="77777777">
      <w:pPr>
        <w:numPr>
          <w:ilvl w:val="0"/>
          <w:numId w:val="6"/>
        </w:numPr>
      </w:pPr>
      <w:r w:rsidRPr="002427A5">
        <w:rPr>
          <w:i/>
          <w:iCs/>
        </w:rPr>
        <w:t xml:space="preserve">Daryl: </w:t>
      </w:r>
      <w:r w:rsidRPr="002427A5">
        <w:t xml:space="preserve">(Scoffs from the tower) “Peace? </w:t>
      </w:r>
      <w:proofErr w:type="spellStart"/>
      <w:r w:rsidRPr="002427A5">
        <w:t>Ain’t</w:t>
      </w:r>
      <w:proofErr w:type="spellEnd"/>
      <w:r w:rsidRPr="002427A5">
        <w:t xml:space="preserve"> seen much of that lately.”</w:t>
      </w:r>
    </w:p>
    <w:p w:rsidRPr="002427A5" w:rsidR="002427A5" w:rsidP="002427A5" w:rsidRDefault="002427A5" w14:paraId="2CFA5896" w14:textId="2C0C6CA4">
      <w:pPr>
        <w:numPr>
          <w:ilvl w:val="0"/>
          <w:numId w:val="6"/>
        </w:numPr>
        <w:rPr/>
      </w:pPr>
      <w:r w:rsidR="002427A5">
        <w:rPr/>
        <w:t xml:space="preserve">After a tense standoff and a careful vetting process (including Dave’s failed attempts to “decode” their intentions), Rick reluctantly agrees to let </w:t>
      </w:r>
      <w:del w:author="Larsen, Ian M CTR (USA)" w:date="2025-09-30T11:57:17.868Z" w:id="274147830">
        <w:r w:rsidDel="002427A5">
          <w:delText>your</w:delText>
        </w:r>
      </w:del>
      <w:ins w:author="Larsen, Ian M CTR (USA)" w:date="2025-09-30T11:57:17.868Z" w:id="1366721763">
        <w:r w:rsidR="567C0ECD">
          <w:t>John's</w:t>
        </w:r>
      </w:ins>
      <w:r w:rsidR="002427A5">
        <w:rPr/>
        <w:t xml:space="preserve"> team inside.</w:t>
      </w:r>
      <w:r>
        <w:br/>
      </w:r>
      <w:r w:rsidR="002427A5">
        <w:rPr/>
        <w:t>Inside the Prison – Immediate Friction:</w:t>
      </w:r>
    </w:p>
    <w:p w:rsidRPr="002427A5" w:rsidR="002427A5" w:rsidP="002427A5" w:rsidRDefault="002427A5" w14:paraId="1B2538ED" w14:textId="4849744B">
      <w:pPr>
        <w:numPr>
          <w:ilvl w:val="0"/>
          <w:numId w:val="6"/>
        </w:numPr>
        <w:rPr/>
      </w:pPr>
      <w:r w:rsidR="002427A5">
        <w:rPr/>
        <w:t xml:space="preserve">The prison’s grim atmosphere and the stark contrast between </w:t>
      </w:r>
      <w:del w:author="Larsen, Ian M CTR (USA)" w:date="2025-09-30T11:57:17.869Z" w:id="1880287771">
        <w:r w:rsidDel="002427A5">
          <w:delText>your</w:delText>
        </w:r>
      </w:del>
      <w:ins w:author="Larsen, Ian M CTR (USA)" w:date="2025-09-30T11:57:17.869Z" w:id="927124415">
        <w:r w:rsidR="567C0ECD">
          <w:t>John's</w:t>
        </w:r>
      </w:ins>
      <w:r w:rsidR="002427A5">
        <w:rPr/>
        <w:t xml:space="preserve"> team’s quirky camaraderie and Rick’s group’s battle-hardened stoicism creates immediate tension.</w:t>
      </w:r>
      <w:r>
        <w:br/>
      </w:r>
      <w:r w:rsidR="002427A5">
        <w:rPr/>
        <w:t>Justin’s Insight:</w:t>
      </w:r>
    </w:p>
    <w:p w:rsidRPr="002427A5" w:rsidR="002427A5" w:rsidP="002427A5" w:rsidRDefault="002427A5" w14:paraId="7E05AC0B" w14:textId="77777777">
      <w:pPr>
        <w:numPr>
          <w:ilvl w:val="0"/>
          <w:numId w:val="6"/>
        </w:numPr>
      </w:pPr>
      <w:r w:rsidRPr="002427A5">
        <w:t>While exploring the prison, Justin discovers a dusty archive containing old research reports.</w:t>
      </w:r>
    </w:p>
    <w:p w:rsidRPr="002427A5" w:rsidR="002427A5" w:rsidP="002427A5" w:rsidRDefault="002427A5" w14:paraId="3AA61AEE" w14:textId="77777777">
      <w:pPr>
        <w:numPr>
          <w:ilvl w:val="0"/>
          <w:numId w:val="6"/>
        </w:numPr>
      </w:pPr>
      <w:r w:rsidRPr="002427A5">
        <w:rPr>
          <w:i/>
          <w:iCs/>
        </w:rPr>
        <w:t xml:space="preserve">Justin: </w:t>
      </w:r>
      <w:r w:rsidRPr="002427A5">
        <w:t xml:space="preserve">(Excitedly) “Check this out! </w:t>
      </w:r>
      <w:proofErr w:type="gramStart"/>
      <w:r w:rsidRPr="002427A5">
        <w:t>Rob C.,</w:t>
      </w:r>
      <w:proofErr w:type="gramEnd"/>
      <w:r w:rsidRPr="002427A5">
        <w:t xml:space="preserve"> was experimenting with self-healing concrete! It could be a game-changer for reinforcing these walls!” Justin pulls a sheet out and notes that it is something he was planning to have.</w:t>
      </w:r>
    </w:p>
    <w:p w:rsidRPr="002427A5" w:rsidR="002427A5" w:rsidP="002427A5" w:rsidRDefault="002427A5" w14:paraId="1163FCE6" w14:textId="7E9771D3">
      <w:pPr>
        <w:numPr>
          <w:ilvl w:val="0"/>
          <w:numId w:val="6"/>
        </w:numPr>
        <w:rPr/>
      </w:pPr>
      <w:del w:author="Larsen, Ian M CTR (USA)" w:date="2025-09-30T11:59:48.793Z" w:id="2099669615">
        <w:r w:rsidRPr="417C72DF" w:rsidDel="002427A5">
          <w:rPr>
            <w:i w:val="1"/>
            <w:iCs w:val="1"/>
          </w:rPr>
          <w:delText>You</w:delText>
        </w:r>
      </w:del>
      <w:ins w:author="Larsen, Ian M CTR (USA)" w:date="2025-09-30T11:59:49.329Z" w:id="445392617">
        <w:r w:rsidRPr="417C72DF" w:rsidR="51E8A5D0">
          <w:rPr>
            <w:i w:val="1"/>
            <w:iCs w:val="1"/>
          </w:rPr>
          <w:t>John</w:t>
        </w:r>
      </w:ins>
      <w:r w:rsidRPr="417C72DF" w:rsidR="002427A5">
        <w:rPr>
          <w:i w:val="1"/>
          <w:iCs w:val="1"/>
        </w:rPr>
        <w:t xml:space="preserve">: </w:t>
      </w:r>
      <w:r w:rsidR="002427A5">
        <w:rPr/>
        <w:t>“The “the power of nature to enhance materials designed for the harshest environments”?”</w:t>
      </w:r>
      <w:r>
        <w:br/>
      </w:r>
      <w:r w:rsidR="002427A5">
        <w:rPr/>
        <w:t>Dave’s Paranoia:</w:t>
      </w:r>
    </w:p>
    <w:p w:rsidRPr="002427A5" w:rsidR="002427A5" w:rsidP="002427A5" w:rsidRDefault="002427A5" w14:paraId="43E9AE44" w14:textId="6188E1D1">
      <w:pPr>
        <w:numPr>
          <w:ilvl w:val="0"/>
          <w:numId w:val="6"/>
        </w:numPr>
        <w:rPr/>
      </w:pPr>
      <w:r w:rsidRPr="417C72DF" w:rsidR="002427A5">
        <w:rPr>
          <w:i w:val="1"/>
          <w:iCs w:val="1"/>
        </w:rPr>
        <w:t xml:space="preserve">Dave: </w:t>
      </w:r>
      <w:r w:rsidR="002427A5">
        <w:rPr/>
        <w:t xml:space="preserve">(Whispering to </w:t>
      </w:r>
      <w:del w:author="Larsen, Ian M CTR (USA)" w:date="2025-09-30T11:59:53.334Z" w:id="1831083531">
        <w:r w:rsidDel="002427A5">
          <w:delText>you</w:delText>
        </w:r>
      </w:del>
      <w:ins w:author="Larsen, Ian M CTR (USA)" w:date="2025-09-30T11:59:53.858Z" w:id="354887493">
        <w:r w:rsidR="710B62B8">
          <w:t>John</w:t>
        </w:r>
      </w:ins>
      <w:r w:rsidR="002427A5">
        <w:rPr/>
        <w:t>) “</w:t>
      </w:r>
      <w:r w:rsidR="002427A5">
        <w:rPr/>
        <w:t>I’m</w:t>
      </w:r>
      <w:r w:rsidR="002427A5">
        <w:rPr/>
        <w:t xml:space="preserve"> detecting inconsistencies in their stories… discrepancies in their behavior patterns… the power grid is drawing an unusual amount of energy… I think </w:t>
      </w:r>
      <w:r w:rsidR="002427A5">
        <w:rPr/>
        <w:t>they’re</w:t>
      </w:r>
      <w:r w:rsidR="002427A5">
        <w:rPr/>
        <w:t xml:space="preserve"> hiding something… something big…” Dave continues his analysis, muttering about potential betrayals.</w:t>
      </w:r>
      <w:r>
        <w:br/>
      </w:r>
      <w:r w:rsidR="002427A5">
        <w:rPr/>
        <w:t>Mac vs. Carol:</w:t>
      </w:r>
    </w:p>
    <w:p w:rsidRPr="002427A5" w:rsidR="002427A5" w:rsidP="002427A5" w:rsidRDefault="002427A5" w14:paraId="76CF2EB5" w14:textId="77777777">
      <w:pPr>
        <w:numPr>
          <w:ilvl w:val="0"/>
          <w:numId w:val="6"/>
        </w:numPr>
      </w:pPr>
      <w:r w:rsidRPr="002427A5">
        <w:t>Mac observes Carol as she gently tends to a wound on Carl, Rick’s son.</w:t>
      </w:r>
    </w:p>
    <w:p w:rsidRPr="002427A5" w:rsidR="002427A5" w:rsidP="002427A5" w:rsidRDefault="002427A5" w14:paraId="053FC4F4" w14:textId="09E4FB65">
      <w:pPr>
        <w:numPr>
          <w:ilvl w:val="0"/>
          <w:numId w:val="6"/>
        </w:numPr>
        <w:rPr/>
      </w:pPr>
      <w:r w:rsidRPr="417C72DF" w:rsidR="002427A5">
        <w:rPr>
          <w:i w:val="1"/>
          <w:iCs w:val="1"/>
        </w:rPr>
        <w:t xml:space="preserve">Mac: </w:t>
      </w:r>
      <w:r w:rsidR="002427A5">
        <w:rPr/>
        <w:t xml:space="preserve">(Scoffs to </w:t>
      </w:r>
      <w:del w:author="Larsen, Ian M CTR (USA)" w:date="2025-09-30T12:00:00.153Z" w:id="1461154744">
        <w:r w:rsidDel="002427A5">
          <w:delText>you</w:delText>
        </w:r>
      </w:del>
      <w:ins w:author="Larsen, Ian M CTR (USA)" w:date="2025-09-30T12:00:01.223Z" w:id="2035694307">
        <w:r w:rsidR="396ABFFF">
          <w:t>John</w:t>
        </w:r>
      </w:ins>
      <w:r w:rsidR="002427A5">
        <w:rPr/>
        <w:t xml:space="preserve">) “She seems nice, but how long do </w:t>
      </w:r>
      <w:r w:rsidR="002427A5">
        <w:rPr/>
        <w:t>you</w:t>
      </w:r>
      <w:r w:rsidR="002427A5">
        <w:rPr/>
        <w:t xml:space="preserve"> think </w:t>
      </w:r>
      <w:r w:rsidR="002427A5">
        <w:rPr/>
        <w:t>that’ll</w:t>
      </w:r>
      <w:r w:rsidR="002427A5">
        <w:rPr/>
        <w:t xml:space="preserve"> last around here? </w:t>
      </w:r>
      <w:r w:rsidR="002427A5">
        <w:rPr/>
        <w:t>She’s</w:t>
      </w:r>
      <w:r w:rsidR="002427A5">
        <w:rPr/>
        <w:t xml:space="preserve"> too soft for this world” </w:t>
      </w:r>
      <w:r w:rsidRPr="417C72DF" w:rsidR="002427A5">
        <w:rPr>
          <w:i w:val="1"/>
          <w:iCs w:val="1"/>
        </w:rPr>
        <w:t>Mac is cleaning her shotgun</w:t>
      </w:r>
    </w:p>
    <w:p w:rsidRPr="002427A5" w:rsidR="002427A5" w:rsidP="002427A5" w:rsidRDefault="002427A5" w14:paraId="7A736708" w14:textId="51F3FDDF">
      <w:pPr>
        <w:numPr>
          <w:ilvl w:val="0"/>
          <w:numId w:val="6"/>
        </w:numPr>
        <w:rPr/>
      </w:pPr>
      <w:del w:author="Larsen, Ian M CTR (USA)" w:date="2025-09-30T12:00:04.554Z" w:id="365171042">
        <w:r w:rsidRPr="417C72DF" w:rsidDel="002427A5">
          <w:rPr>
            <w:i w:val="1"/>
            <w:iCs w:val="1"/>
          </w:rPr>
          <w:delText>You</w:delText>
        </w:r>
      </w:del>
      <w:ins w:author="Larsen, Ian M CTR (USA)" w:date="2025-09-30T12:00:05.482Z" w:id="1506140194">
        <w:r w:rsidRPr="417C72DF" w:rsidR="15306188">
          <w:rPr>
            <w:i w:val="1"/>
            <w:iCs w:val="1"/>
          </w:rPr>
          <w:t>John</w:t>
        </w:r>
      </w:ins>
      <w:r w:rsidRPr="417C72DF" w:rsidR="002427A5">
        <w:rPr>
          <w:i w:val="1"/>
          <w:iCs w:val="1"/>
        </w:rPr>
        <w:t xml:space="preserve">: </w:t>
      </w:r>
      <w:r w:rsidR="002427A5">
        <w:rPr/>
        <w:t>She has been though a lot. Give her a break.</w:t>
      </w:r>
      <w:r>
        <w:br/>
      </w:r>
      <w:r w:rsidRPr="417C72DF" w:rsidR="002427A5">
        <w:rPr>
          <w:i w:val="1"/>
          <w:iCs w:val="1"/>
        </w:rPr>
        <w:t xml:space="preserve">Carol does a cool thing and then Mac </w:t>
      </w:r>
      <w:r w:rsidRPr="417C72DF" w:rsidR="002427A5">
        <w:rPr>
          <w:i w:val="1"/>
          <w:iCs w:val="1"/>
        </w:rPr>
        <w:t>responds</w:t>
      </w:r>
      <w:r w:rsidRPr="417C72DF" w:rsidR="002427A5">
        <w:rPr>
          <w:i w:val="1"/>
          <w:iCs w:val="1"/>
        </w:rPr>
        <w:t xml:space="preserve"> </w:t>
      </w:r>
      <w:r w:rsidR="002427A5">
        <w:rPr/>
        <w:t>“Maybe there is something there, but I still don’t trust her.”</w:t>
      </w:r>
      <w:r>
        <w:br/>
      </w:r>
      <w:r w:rsidR="002427A5">
        <w:rPr/>
        <w:t>Integration:</w:t>
      </w:r>
      <w:r>
        <w:br/>
      </w:r>
      <w:r w:rsidRPr="417C72DF" w:rsidR="002427A5">
        <w:rPr>
          <w:i w:val="1"/>
          <w:iCs w:val="1"/>
        </w:rPr>
        <w:t xml:space="preserve">Justin &amp; Jamaal: </w:t>
      </w:r>
      <w:r w:rsidR="002427A5">
        <w:rPr/>
        <w:t>The two connect over the bioinspired materials from the lab.</w:t>
      </w:r>
    </w:p>
    <w:p w:rsidRPr="002427A5" w:rsidR="002427A5" w:rsidP="002427A5" w:rsidRDefault="002427A5" w14:paraId="3844860F" w14:textId="77777777">
      <w:pPr>
        <w:numPr>
          <w:ilvl w:val="1"/>
          <w:numId w:val="6"/>
        </w:numPr>
      </w:pPr>
      <w:r w:rsidRPr="002427A5">
        <w:rPr>
          <w:i/>
          <w:iCs/>
        </w:rPr>
        <w:t xml:space="preserve">Justin explains that because of the army, he </w:t>
      </w:r>
      <w:proofErr w:type="gramStart"/>
      <w:r w:rsidRPr="002427A5">
        <w:rPr>
          <w:i/>
          <w:iCs/>
        </w:rPr>
        <w:t>is able to</w:t>
      </w:r>
      <w:proofErr w:type="gramEnd"/>
      <w:r w:rsidRPr="002427A5">
        <w:rPr>
          <w:i/>
          <w:iCs/>
        </w:rPr>
        <w:t xml:space="preserve"> take the concepts and use </w:t>
      </w:r>
      <w:proofErr w:type="gramStart"/>
      <w:r w:rsidRPr="002427A5">
        <w:rPr>
          <w:i/>
          <w:iCs/>
        </w:rPr>
        <w:t>it</w:t>
      </w:r>
      <w:proofErr w:type="gramEnd"/>
      <w:r w:rsidRPr="002427A5">
        <w:rPr>
          <w:i/>
          <w:iCs/>
        </w:rPr>
        <w:t xml:space="preserve"> better.</w:t>
      </w:r>
    </w:p>
    <w:p w:rsidRPr="002427A5" w:rsidR="002427A5" w:rsidP="417C72DF" w:rsidRDefault="002427A5" w14:paraId="37D7B382" w14:textId="61012793">
      <w:pPr>
        <w:pStyle w:val="Normal"/>
        <w:numPr>
          <w:ilvl w:val="1"/>
          <w:numId w:val="6"/>
        </w:numPr>
        <w:suppressLineNumbers w:val="0"/>
        <w:bidi w:val="0"/>
        <w:spacing w:before="0" w:beforeAutospacing="off" w:after="160" w:afterAutospacing="off" w:line="278" w:lineRule="auto"/>
        <w:ind w:left="1440" w:right="0" w:hanging="360"/>
        <w:jc w:val="left"/>
        <w:rPr>
          <w:sz w:val="24"/>
          <w:szCs w:val="24"/>
        </w:rPr>
        <w:pPrChange w:author="Larsen, Ian M CTR (USA)" w:date="2025-09-30T12:00:21.371Z">
          <w:pPr>
            <w:pStyle w:val="Normal"/>
            <w:numPr>
              <w:ilvl w:val="1"/>
              <w:numId w:val="6"/>
            </w:numPr>
            <w:spacing w:before="0" w:beforeAutospacing="off" w:after="160" w:afterAutospacing="off"/>
          </w:pPr>
        </w:pPrChange>
      </w:pPr>
      <w:r w:rsidRPr="417C72DF" w:rsidR="002427A5">
        <w:rPr>
          <w:i w:val="1"/>
          <w:iCs w:val="1"/>
        </w:rPr>
        <w:t>Jamaal explains that with Justin’s knowledge and his knowledge of bio engineering this could be something that could make a difference in the long run</w:t>
      </w:r>
      <w:r>
        <w:br/>
      </w:r>
      <w:r w:rsidR="002427A5">
        <w:rPr/>
        <w:t>Mac’s Dog &amp; A Moment of Connection</w:t>
      </w:r>
      <w:r>
        <w:br/>
      </w:r>
      <w:r w:rsidRPr="417C72DF" w:rsidR="002427A5">
        <w:rPr>
          <w:i w:val="1"/>
          <w:iCs w:val="1"/>
        </w:rPr>
        <w:t xml:space="preserve">Mac: </w:t>
      </w:r>
      <w:r w:rsidR="002427A5">
        <w:rPr/>
        <w:t xml:space="preserve">“I have not talked about my dog in </w:t>
      </w:r>
      <w:r w:rsidR="002427A5">
        <w:rPr/>
        <w:t>awhile</w:t>
      </w:r>
      <w:r w:rsidR="002427A5">
        <w:rPr/>
        <w:t xml:space="preserve">. What about </w:t>
      </w:r>
      <w:r w:rsidR="002427A5">
        <w:rPr/>
        <w:t>you</w:t>
      </w:r>
      <w:r w:rsidR="002427A5">
        <w:rPr/>
        <w:t xml:space="preserve"> Jamille (Jamaal), what pets did </w:t>
      </w:r>
      <w:r w:rsidR="002427A5">
        <w:rPr/>
        <w:t>you</w:t>
      </w:r>
      <w:r w:rsidR="002427A5">
        <w:rPr/>
        <w:t xml:space="preserve"> own?”</w:t>
      </w:r>
      <w:r>
        <w:br/>
      </w:r>
      <w:del w:author="Larsen, Ian M CTR (USA)" w:date="2025-09-30T12:00:21.291Z" w:id="1038228109">
        <w:r w:rsidRPr="417C72DF" w:rsidDel="002427A5">
          <w:rPr>
            <w:i w:val="1"/>
            <w:iCs w:val="1"/>
          </w:rPr>
          <w:delText>You</w:delText>
        </w:r>
      </w:del>
      <w:ins w:author="Larsen, Ian M CTR (USA)" w:date="2025-09-30T12:00:25.2Z" w:id="544901921">
        <w:r w:rsidRPr="417C72DF" w:rsidR="0CF30C74">
          <w:rPr>
            <w:i w:val="1"/>
            <w:iCs w:val="1"/>
          </w:rPr>
          <w:t>John</w:t>
        </w:r>
      </w:ins>
      <w:r w:rsidRPr="417C72DF" w:rsidR="002427A5">
        <w:rPr>
          <w:i w:val="1"/>
          <w:iCs w:val="1"/>
        </w:rPr>
        <w:t xml:space="preserve">: </w:t>
      </w:r>
      <w:r w:rsidR="002427A5">
        <w:rPr/>
        <w:t xml:space="preserve">“I have never had any, but it sounds like the dogs make </w:t>
      </w:r>
      <w:r w:rsidR="002427A5">
        <w:rPr/>
        <w:t>you</w:t>
      </w:r>
      <w:r w:rsidR="002427A5">
        <w:rPr/>
        <w:t xml:space="preserve"> happy.”</w:t>
      </w:r>
      <w:r>
        <w:br/>
      </w:r>
      <w:r w:rsidRPr="417C72DF" w:rsidR="002427A5">
        <w:rPr>
          <w:i w:val="1"/>
          <w:iCs w:val="1"/>
        </w:rPr>
        <w:t xml:space="preserve">Mac: </w:t>
      </w:r>
      <w:r w:rsidR="002427A5">
        <w:rPr/>
        <w:t>“Yeah, they did and that is all that matters.”</w:t>
      </w:r>
      <w:r>
        <w:br/>
      </w:r>
      <w:r w:rsidR="002427A5">
        <w:rPr/>
        <w:t>Ian Finds a Guide:</w:t>
      </w:r>
    </w:p>
    <w:p w:rsidRPr="002427A5" w:rsidR="002427A5" w:rsidP="002427A5" w:rsidRDefault="002427A5" w14:paraId="690E55B2" w14:textId="77777777">
      <w:pPr>
        <w:numPr>
          <w:ilvl w:val="0"/>
          <w:numId w:val="6"/>
        </w:numPr>
      </w:pPr>
      <w:r w:rsidRPr="002427A5">
        <w:t>In all chaos, it is not that the zombies are bad and want to kill, they are just hungry. He believes that he can reach the zombies with the right tools.</w:t>
      </w:r>
      <w:r w:rsidRPr="002427A5">
        <w:br/>
      </w:r>
      <w:r w:rsidRPr="002427A5">
        <w:t>Ed vs. Daryl:</w:t>
      </w:r>
    </w:p>
    <w:p w:rsidRPr="002427A5" w:rsidR="002427A5" w:rsidP="002427A5" w:rsidRDefault="002427A5" w14:paraId="65FA74D7" w14:textId="77777777">
      <w:pPr>
        <w:numPr>
          <w:ilvl w:val="0"/>
          <w:numId w:val="6"/>
        </w:numPr>
      </w:pPr>
      <w:r w:rsidRPr="002427A5">
        <w:t>As the group settles into the prison, Ed, trying to ease the tension, makes an off-color joke about the former inmates.</w:t>
      </w:r>
    </w:p>
    <w:p w:rsidRPr="002427A5" w:rsidR="002427A5" w:rsidP="002427A5" w:rsidRDefault="002427A5" w14:paraId="54613A84" w14:textId="77777777">
      <w:pPr>
        <w:numPr>
          <w:ilvl w:val="0"/>
          <w:numId w:val="6"/>
        </w:numPr>
      </w:pPr>
      <w:r w:rsidRPr="002427A5">
        <w:rPr>
          <w:i/>
          <w:iCs/>
        </w:rPr>
        <w:t xml:space="preserve">Ed: </w:t>
      </w:r>
      <w:r w:rsidRPr="002427A5">
        <w:t>“I wonder if they had fish here too! Ha! It’s a shame all this food went to waste”</w:t>
      </w:r>
    </w:p>
    <w:p w:rsidRPr="002427A5" w:rsidR="002427A5" w:rsidP="002427A5" w:rsidRDefault="002427A5" w14:paraId="310EAEB3" w14:textId="77777777">
      <w:pPr>
        <w:numPr>
          <w:ilvl w:val="0"/>
          <w:numId w:val="6"/>
        </w:numPr>
      </w:pPr>
      <w:r w:rsidRPr="002427A5">
        <w:t>Daryl’s eye twitches.</w:t>
      </w:r>
    </w:p>
    <w:p w:rsidRPr="002427A5" w:rsidR="002427A5" w:rsidP="002427A5" w:rsidRDefault="002427A5" w14:paraId="1B50CD37" w14:textId="3A2C87CA">
      <w:pPr>
        <w:numPr>
          <w:ilvl w:val="0"/>
          <w:numId w:val="6"/>
        </w:numPr>
        <w:rPr/>
      </w:pPr>
      <w:r w:rsidRPr="417C72DF" w:rsidR="002427A5">
        <w:rPr>
          <w:i w:val="1"/>
          <w:iCs w:val="1"/>
        </w:rPr>
        <w:t xml:space="preserve">Daryl: </w:t>
      </w:r>
      <w:r w:rsidR="002427A5">
        <w:rPr/>
        <w:t xml:space="preserve">“Watch </w:t>
      </w:r>
      <w:r w:rsidR="002427A5">
        <w:rPr/>
        <w:t>you</w:t>
      </w:r>
      <w:r w:rsidR="002427A5">
        <w:rPr/>
        <w:t>r</w:t>
      </w:r>
      <w:r w:rsidR="002427A5">
        <w:rPr/>
        <w:t xml:space="preserve"> mouth, Hashbrown.</w:t>
      </w:r>
    </w:p>
    <w:p w:rsidRPr="002427A5" w:rsidR="002427A5" w:rsidP="002427A5" w:rsidRDefault="002427A5" w14:paraId="05DD75B3" w14:textId="6A1DBE28">
      <w:pPr>
        <w:numPr>
          <w:ilvl w:val="0"/>
          <w:numId w:val="6"/>
        </w:numPr>
        <w:rPr/>
      </w:pPr>
      <w:del w:author="Larsen, Ian M CTR (USA)" w:date="2025-09-30T12:00:35.862Z" w:id="1471642634">
        <w:r w:rsidRPr="417C72DF" w:rsidDel="002427A5">
          <w:rPr>
            <w:i w:val="1"/>
            <w:iCs w:val="1"/>
          </w:rPr>
          <w:delText>You</w:delText>
        </w:r>
      </w:del>
      <w:ins w:author="Larsen, Ian M CTR (USA)" w:date="2025-09-30T12:00:36.429Z" w:id="241981307">
        <w:r w:rsidRPr="417C72DF" w:rsidR="40C6B8BC">
          <w:rPr>
            <w:i w:val="1"/>
            <w:iCs w:val="1"/>
          </w:rPr>
          <w:t>John</w:t>
        </w:r>
      </w:ins>
      <w:r w:rsidRPr="417C72DF" w:rsidR="002427A5">
        <w:rPr>
          <w:i w:val="1"/>
          <w:iCs w:val="1"/>
        </w:rPr>
        <w:t xml:space="preserve">: </w:t>
      </w:r>
      <w:r w:rsidR="002427A5">
        <w:rPr/>
        <w:t>(Intervening) “Ed, maybe tone it down a bit.”</w:t>
      </w:r>
    </w:p>
    <w:p w:rsidRPr="002427A5" w:rsidR="002427A5" w:rsidP="002427A5" w:rsidRDefault="002427A5" w14:paraId="1BF908C8" w14:textId="77777777">
      <w:pPr>
        <w:numPr>
          <w:ilvl w:val="0"/>
          <w:numId w:val="6"/>
        </w:numPr>
      </w:pPr>
      <w:r w:rsidRPr="002427A5">
        <w:rPr>
          <w:i/>
          <w:iCs/>
        </w:rPr>
        <w:t xml:space="preserve">Ed: </w:t>
      </w:r>
      <w:r w:rsidRPr="002427A5">
        <w:t>“It’s just a joke! Relax.</w:t>
      </w:r>
      <w:r w:rsidRPr="002427A5">
        <w:br/>
      </w:r>
      <w:r w:rsidRPr="002427A5">
        <w:t>Justin’s New Role:</w:t>
      </w:r>
    </w:p>
    <w:p w:rsidRPr="002427A5" w:rsidR="002427A5" w:rsidP="002427A5" w:rsidRDefault="002427A5" w14:paraId="3BD28F56" w14:textId="740C157D">
      <w:pPr>
        <w:numPr>
          <w:ilvl w:val="0"/>
          <w:numId w:val="6"/>
        </w:numPr>
        <w:rPr/>
      </w:pPr>
      <w:del w:author="Larsen, Ian M CTR (USA)" w:date="2025-09-30T12:00:40.115Z" w:id="345856429">
        <w:r w:rsidRPr="417C72DF" w:rsidDel="002427A5">
          <w:rPr>
            <w:i w:val="1"/>
            <w:iCs w:val="1"/>
          </w:rPr>
          <w:delText>You</w:delText>
        </w:r>
      </w:del>
      <w:ins w:author="Larsen, Ian M CTR (USA)" w:date="2025-09-30T12:00:40.653Z" w:id="2008816718">
        <w:r w:rsidRPr="417C72DF" w:rsidR="3C28E0B5">
          <w:rPr>
            <w:i w:val="1"/>
            <w:iCs w:val="1"/>
          </w:rPr>
          <w:t>John</w:t>
        </w:r>
      </w:ins>
      <w:r w:rsidRPr="417C72DF" w:rsidR="002427A5">
        <w:rPr>
          <w:i w:val="1"/>
          <w:iCs w:val="1"/>
        </w:rPr>
        <w:t xml:space="preserve">: </w:t>
      </w:r>
      <w:r w:rsidR="002427A5">
        <w:rPr/>
        <w:t>“Justin, take charge of it.”</w:t>
      </w:r>
      <w:r>
        <w:br/>
      </w:r>
      <w:r w:rsidRPr="417C72DF" w:rsidR="002427A5">
        <w:rPr>
          <w:i w:val="1"/>
          <w:iCs w:val="1"/>
        </w:rPr>
        <w:t xml:space="preserve">Justin smiles and states, </w:t>
      </w:r>
      <w:r w:rsidR="002427A5">
        <w:rPr/>
        <w:t>“It is a pleasure to be of service.”</w:t>
      </w:r>
      <w:r>
        <w:br/>
      </w:r>
      <w:r w:rsidR="002427A5">
        <w:rPr/>
        <w:t>Ian’s Introduction:</w:t>
      </w:r>
    </w:p>
    <w:p w:rsidRPr="002427A5" w:rsidR="002427A5" w:rsidP="002427A5" w:rsidRDefault="002427A5" w14:paraId="17D1B64E" w14:textId="77777777">
      <w:pPr>
        <w:numPr>
          <w:ilvl w:val="0"/>
          <w:numId w:val="6"/>
        </w:numPr>
      </w:pPr>
      <w:r w:rsidRPr="002427A5">
        <w:rPr>
          <w:i/>
          <w:iCs/>
        </w:rPr>
        <w:t xml:space="preserve">Ian: </w:t>
      </w:r>
      <w:r w:rsidRPr="002427A5">
        <w:t>(Whispering, almost to himself) “…they’re not gone… they’re just… different.”</w:t>
      </w:r>
    </w:p>
    <w:p w:rsidRPr="002427A5" w:rsidR="002427A5" w:rsidP="002427A5" w:rsidRDefault="002427A5" w14:paraId="634B7C91" w14:textId="77777777">
      <w:pPr>
        <w:numPr>
          <w:ilvl w:val="0"/>
          <w:numId w:val="6"/>
        </w:numPr>
      </w:pPr>
      <w:r w:rsidRPr="002427A5">
        <w:rPr>
          <w:i/>
          <w:iCs/>
        </w:rPr>
        <w:t xml:space="preserve">Glenn: </w:t>
      </w:r>
      <w:r w:rsidRPr="002427A5">
        <w:t>(Approaching Ian cautiously) “Hey, you okay, man? You look a little freaked out.”</w:t>
      </w:r>
    </w:p>
    <w:p w:rsidRPr="002427A5" w:rsidR="002427A5" w:rsidP="002427A5" w:rsidRDefault="002427A5" w14:paraId="61F6A349" w14:textId="77777777">
      <w:pPr>
        <w:numPr>
          <w:ilvl w:val="0"/>
          <w:numId w:val="6"/>
        </w:numPr>
      </w:pPr>
      <w:r w:rsidRPr="002427A5">
        <w:rPr>
          <w:i/>
          <w:iCs/>
        </w:rPr>
        <w:t xml:space="preserve">Maggie: </w:t>
      </w:r>
      <w:r w:rsidRPr="002427A5">
        <w:t>(Nodding in agreement.) “Yeah, you do man. What’s going on?”</w:t>
      </w:r>
    </w:p>
    <w:p w:rsidRPr="002427A5" w:rsidR="002427A5" w:rsidP="002427A5" w:rsidRDefault="002427A5" w14:paraId="4DE314D7" w14:textId="69D3A9E5">
      <w:pPr>
        <w:numPr>
          <w:ilvl w:val="0"/>
          <w:numId w:val="6"/>
        </w:numPr>
        <w:rPr/>
      </w:pPr>
      <w:r w:rsidRPr="417C72DF" w:rsidR="002427A5">
        <w:rPr>
          <w:i w:val="1"/>
          <w:iCs w:val="1"/>
        </w:rPr>
        <w:t xml:space="preserve">Ian: </w:t>
      </w:r>
      <w:r w:rsidR="002427A5">
        <w:rPr/>
        <w:t xml:space="preserve">“What are </w:t>
      </w:r>
      <w:r w:rsidR="002427A5">
        <w:rPr/>
        <w:t>you</w:t>
      </w:r>
      <w:r w:rsidR="002427A5">
        <w:rPr/>
        <w:t>r</w:t>
      </w:r>
      <w:r w:rsidR="002427A5">
        <w:rPr/>
        <w:t xml:space="preserve"> names? Do </w:t>
      </w:r>
      <w:r w:rsidR="002427A5">
        <w:rPr/>
        <w:t>you</w:t>
      </w:r>
      <w:r w:rsidR="002427A5">
        <w:rPr/>
        <w:t xml:space="preserve"> have friends who have passed?” (Looks back at them with a tear in his eye). “Do </w:t>
      </w:r>
      <w:r w:rsidR="002427A5">
        <w:rPr/>
        <w:t>you</w:t>
      </w:r>
      <w:r w:rsidR="002427A5">
        <w:rPr/>
        <w:t xml:space="preserve"> want to maybe speak with them?”</w:t>
      </w:r>
      <w:r>
        <w:br/>
      </w:r>
      <w:r w:rsidR="002427A5">
        <w:rPr/>
        <w:t>Conflict:</w:t>
      </w:r>
    </w:p>
    <w:p w:rsidRPr="002427A5" w:rsidR="002427A5" w:rsidP="002427A5" w:rsidRDefault="002427A5" w14:paraId="1BA35679" w14:textId="77777777">
      <w:pPr>
        <w:numPr>
          <w:ilvl w:val="0"/>
          <w:numId w:val="6"/>
        </w:numPr>
      </w:pPr>
      <w:r w:rsidRPr="002427A5">
        <w:t>A sudden alarm blares throughout the prison, signaling a massive walker breach. The two groups are forced to fight side-by-side, highlighting their different combat styles and philosophies.</w:t>
      </w:r>
    </w:p>
    <w:p w:rsidRPr="002427A5" w:rsidR="002427A5" w:rsidP="002427A5" w:rsidRDefault="002427A5" w14:paraId="643915AE" w14:textId="77777777">
      <w:pPr>
        <w:numPr>
          <w:ilvl w:val="0"/>
          <w:numId w:val="6"/>
        </w:numPr>
      </w:pPr>
      <w:r w:rsidRPr="002427A5">
        <w:rPr>
          <w:i/>
          <w:iCs/>
        </w:rPr>
        <w:t xml:space="preserve">Rick: </w:t>
      </w:r>
      <w:r w:rsidRPr="002427A5">
        <w:t>“You don’t need to know how we do things…”</w:t>
      </w:r>
    </w:p>
    <w:p w:rsidRPr="002427A5" w:rsidR="002427A5" w:rsidP="002427A5" w:rsidRDefault="002427A5" w14:paraId="7D01971D" w14:textId="77777777">
      <w:pPr>
        <w:numPr>
          <w:ilvl w:val="0"/>
          <w:numId w:val="6"/>
        </w:numPr>
      </w:pPr>
      <w:r w:rsidRPr="002427A5">
        <w:rPr>
          <w:i/>
          <w:iCs/>
        </w:rPr>
        <w:t xml:space="preserve">Dave: </w:t>
      </w:r>
      <w:r w:rsidRPr="002427A5">
        <w:t>“What do you even have in this group?! It would be a greater chance that even one of them bites you out of pure frustration!”</w:t>
      </w:r>
      <w:r w:rsidRPr="002427A5">
        <w:br/>
      </w:r>
      <w:r w:rsidRPr="002427A5">
        <w:t>Ending Scene:</w:t>
      </w:r>
    </w:p>
    <w:p w:rsidRPr="002427A5" w:rsidR="002427A5" w:rsidP="002427A5" w:rsidRDefault="002427A5" w14:paraId="410F2ABF" w14:textId="77777777">
      <w:pPr>
        <w:numPr>
          <w:ilvl w:val="0"/>
          <w:numId w:val="6"/>
        </w:numPr>
      </w:pPr>
      <w:r w:rsidRPr="002427A5">
        <w:t>As the walkers are contained, the Governor’s forces are spotted approaching in the distance.</w:t>
      </w:r>
    </w:p>
    <w:p w:rsidRPr="002427A5" w:rsidR="002427A5" w:rsidP="002427A5" w:rsidRDefault="002427A5" w14:paraId="7DE7BAEC" w14:textId="05CE3CF2">
      <w:pPr>
        <w:numPr>
          <w:ilvl w:val="0"/>
          <w:numId w:val="6"/>
        </w:numPr>
        <w:rPr/>
      </w:pPr>
      <w:del w:author="Larsen, Ian M CTR (USA)" w:date="2025-09-30T12:02:02.948Z" w:id="1106883816">
        <w:r w:rsidDel="002427A5">
          <w:delText>You</w:delText>
        </w:r>
        <w:r w:rsidDel="002427A5">
          <w:delText xml:space="preserve"> </w:delText>
        </w:r>
      </w:del>
      <w:ins w:author="Larsen, Ian M CTR (USA)" w:date="2025-09-30T12:02:05.911Z" w:id="1145330520">
        <w:r w:rsidR="2C73FC0B">
          <w:t xml:space="preserve">John </w:t>
        </w:r>
      </w:ins>
      <w:r w:rsidR="002427A5">
        <w:rPr/>
        <w:t>give</w:t>
      </w:r>
      <w:ins w:author="Larsen, Ian M CTR (USA)" w:date="2025-09-30T12:02:06.907Z" w:id="1940243319">
        <w:r w:rsidR="6C2B6752">
          <w:t>s</w:t>
        </w:r>
      </w:ins>
      <w:r w:rsidR="002427A5">
        <w:rPr/>
        <w:t xml:space="preserve"> Jamell (Jamaal) a nod, and he sets the stage. As everything is </w:t>
      </w:r>
      <w:r w:rsidR="002427A5">
        <w:rPr/>
        <w:t>coming to a close</w:t>
      </w:r>
      <w:r w:rsidR="002427A5">
        <w:rPr/>
        <w:t xml:space="preserve"> it is cut off by one of the zombies falling to the ground. As Ian approaches the zombie, they say “Help.”</w:t>
      </w:r>
    </w:p>
    <w:p w:rsidR="00F66AE7" w:rsidP="00F02773" w:rsidRDefault="002427A5" w14:paraId="1D7667E5" w14:textId="0C778DBD">
      <w:pPr>
        <w:numPr>
          <w:ilvl w:val="0"/>
          <w:numId w:val="6"/>
        </w:numPr>
        <w:rPr>
          <w:ins w:author="Larsen, Ian M CTR (USA)" w:date="2025-09-30T13:54:38.676Z" w16du:dateUtc="2025-09-30T13:54:38.676Z" w:id="1845319501"/>
        </w:rPr>
      </w:pPr>
      <w:r w:rsidR="002427A5">
        <w:rPr/>
        <w:t xml:space="preserve">The last shot is of Ian kneeling beside the walker. His eyes </w:t>
      </w:r>
      <w:r w:rsidR="002427A5">
        <w:rPr/>
        <w:t>change</w:t>
      </w:r>
      <w:r w:rsidR="002427A5">
        <w:rPr/>
        <w:t xml:space="preserve"> </w:t>
      </w:r>
      <w:r w:rsidR="002427A5">
        <w:rPr/>
        <w:t>color.</w:t>
      </w:r>
    </w:p>
    <w:p w:rsidR="00F66AE7" w:rsidP="417C72DF" w:rsidRDefault="002427A5" w14:paraId="74A8516D" w14:textId="2369A450">
      <w:pPr>
        <w:ind w:left="0"/>
      </w:pPr>
      <w:ins w:author="Larsen, Ian M CTR (USA)" w:date="2025-09-30T13:56:07.409Z" w:id="171204762">
        <w:r w:rsidR="4F1DA7E7">
          <w:drawing>
            <wp:inline wp14:editId="43EC2693" wp14:anchorId="21BF786C">
              <wp:extent cx="5943600" cy="3343275"/>
              <wp:effectExtent l="0" t="0" r="0" b="0"/>
              <wp:docPr id="649380335" name="" title=""/>
              <wp:cNvGraphicFramePr>
                <a:graphicFrameLocks noChangeAspect="1"/>
              </wp:cNvGraphicFramePr>
              <a:graphic>
                <a:graphicData uri="http://schemas.openxmlformats.org/drawingml/2006/picture">
                  <pic:pic>
                    <pic:nvPicPr>
                      <pic:cNvPr id="0" name=""/>
                      <pic:cNvPicPr/>
                    </pic:nvPicPr>
                    <pic:blipFill>
                      <a:blip r:embed="Rb3fe3616f7db4c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r w:rsidR="4F1DA7E7">
          <w:drawing>
            <wp:inline wp14:editId="195499AE" wp14:anchorId="1F628174">
              <wp:extent cx="5943600" cy="3343275"/>
              <wp:effectExtent l="0" t="0" r="0" b="0"/>
              <wp:docPr id="1113327864" name="" title=""/>
              <wp:cNvGraphicFramePr>
                <a:graphicFrameLocks noChangeAspect="1"/>
              </wp:cNvGraphicFramePr>
              <a:graphic>
                <a:graphicData uri="http://schemas.openxmlformats.org/drawingml/2006/picture">
                  <pic:pic>
                    <pic:nvPicPr>
                      <pic:cNvPr id="0" name=""/>
                      <pic:cNvPicPr/>
                    </pic:nvPicPr>
                    <pic:blipFill>
                      <a:blip r:embed="Ra5ecbaa95f3645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ins>
      <w:ins w:author="Larsen, Ian M CTR (USA)" w:date="2025-09-30T17:33:30.037Z" w:id="207130597">
        <w:r w:rsidR="49EDF2CC">
          <w:drawing>
            <wp:inline wp14:editId="21276812" wp14:anchorId="0EC98590">
              <wp:extent cx="5943600" cy="3343275"/>
              <wp:effectExtent l="0" t="0" r="0" b="0"/>
              <wp:docPr id="722479108" name="" title=""/>
              <wp:cNvGraphicFramePr>
                <a:graphicFrameLocks noChangeAspect="1"/>
              </wp:cNvGraphicFramePr>
              <a:graphic>
                <a:graphicData uri="http://schemas.openxmlformats.org/drawingml/2006/picture">
                  <pic:pic>
                    <pic:nvPicPr>
                      <pic:cNvPr id="0" name=""/>
                      <pic:cNvPicPr/>
                    </pic:nvPicPr>
                    <pic:blipFill>
                      <a:blip r:embed="R2a5d9778425340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5943600" cy="3343275"/>
                      </a:xfrm>
                      <a:prstGeom xmlns:a="http://schemas.openxmlformats.org/drawingml/2006/main" prst="rect">
                        <a:avLst/>
                      </a:prstGeom>
                    </pic:spPr>
                  </pic:pic>
                </a:graphicData>
              </a:graphic>
            </wp:inline>
          </w:drawing>
        </w:r>
      </w:ins>
      <w:ins w:author="Larsen, Ian M CTR (USA)" w:date="2025-09-30T13:56:07.409Z" w:id="413973870">
        <w:r w:rsidR="4F1DA7E7">
          <w:drawing>
            <wp:inline wp14:editId="685A8A00" wp14:anchorId="3545246B">
              <wp:extent cx="5943600" cy="3343275"/>
              <wp:effectExtent l="0" t="0" r="0" b="0"/>
              <wp:docPr id="377649832" name="" title=""/>
              <wp:cNvGraphicFramePr>
                <a:graphicFrameLocks noChangeAspect="1"/>
              </wp:cNvGraphicFramePr>
              <a:graphic>
                <a:graphicData uri="http://schemas.openxmlformats.org/drawingml/2006/picture">
                  <pic:pic>
                    <pic:nvPicPr>
                      <pic:cNvPr id="0" name=""/>
                      <pic:cNvPicPr/>
                    </pic:nvPicPr>
                    <pic:blipFill>
                      <a:blip r:embed="Rbc33f5033d1146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r w:rsidR="4F1DA7E7">
          <w:drawing>
            <wp:inline wp14:editId="1CC3384B" wp14:anchorId="426609C4">
              <wp:extent cx="5943600" cy="3343275"/>
              <wp:effectExtent l="0" t="0" r="0" b="0"/>
              <wp:docPr id="1645099226" name="" title=""/>
              <wp:cNvGraphicFramePr>
                <a:graphicFrameLocks noChangeAspect="1"/>
              </wp:cNvGraphicFramePr>
              <a:graphic>
                <a:graphicData uri="http://schemas.openxmlformats.org/drawingml/2006/picture">
                  <pic:pic>
                    <pic:nvPicPr>
                      <pic:cNvPr id="0" name=""/>
                      <pic:cNvPicPr/>
                    </pic:nvPicPr>
                    <pic:blipFill>
                      <a:blip r:embed="Rbdaf41fa01ac49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ins>
      <w:ins w:author="Larsen, Ian M CTR (USA)" w:date="2025-09-30T14:05:28.164Z" w:id="953343378">
        <w:r w:rsidR="6974DA13">
          <w:drawing>
            <wp:inline wp14:editId="068A9FFD" wp14:anchorId="636BD508">
              <wp:extent cx="5943600" cy="3343275"/>
              <wp:effectExtent l="0" t="0" r="0" b="0"/>
              <wp:docPr id="1011713008" name="" title=""/>
              <wp:cNvGraphicFramePr>
                <a:graphicFrameLocks noChangeAspect="1"/>
              </wp:cNvGraphicFramePr>
              <a:graphic>
                <a:graphicData uri="http://schemas.openxmlformats.org/drawingml/2006/picture">
                  <pic:pic>
                    <pic:nvPicPr>
                      <pic:cNvPr id="0" name=""/>
                      <pic:cNvPicPr/>
                    </pic:nvPicPr>
                    <pic:blipFill>
                      <a:blip r:embed="R14797e5c0bca4e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ins>
      <w:r>
        <w:br w:type="page"/>
      </w:r>
      <w:ins w:author="Larsen, Ian M CTR (USA)" w:date="2025-09-30T13:54:20.752Z" w:id="67950817">
        <w:r w:rsidR="1147FC07">
          <w:t>.</w:t>
        </w:r>
      </w:ins>
    </w:p>
    <w:p w:rsidR="00AF53A2" w:rsidRDefault="00AF53A2" w14:paraId="3CEF6213" w14:textId="77777777"/>
    <w:p w:rsidRPr="00AF53A2" w:rsidR="00AF53A2" w:rsidP="00C278C8" w:rsidRDefault="00F476BC" w14:paraId="13600E5F" w14:textId="2F8B5D83">
      <w:pPr>
        <w:pStyle w:val="Heading1"/>
      </w:pPr>
      <w:r w:rsidRPr="00F476BC">
        <w:t>Episode 2: "Prison Break (Down)"</w:t>
      </w:r>
    </w:p>
    <w:p w:rsidRPr="00AF53A2" w:rsidR="00AF53A2" w:rsidP="00AF53A2" w:rsidRDefault="00AF53A2" w14:paraId="67141160" w14:textId="77777777">
      <w:pPr>
        <w:numPr>
          <w:ilvl w:val="0"/>
          <w:numId w:val="7"/>
        </w:numPr>
      </w:pPr>
      <w:r w:rsidRPr="00AF53A2">
        <w:rPr>
          <w:b/>
          <w:bCs/>
        </w:rPr>
        <w:t xml:space="preserve">Written by: </w:t>
      </w:r>
      <w:r w:rsidRPr="00AF53A2">
        <w:t>Jordan Peele &amp; Taika Waititi</w:t>
      </w:r>
    </w:p>
    <w:p w:rsidRPr="00AF53A2" w:rsidR="00AF53A2" w:rsidP="00AF53A2" w:rsidRDefault="00AF53A2" w14:paraId="07EB78EE" w14:textId="77777777">
      <w:pPr>
        <w:numPr>
          <w:ilvl w:val="0"/>
          <w:numId w:val="7"/>
        </w:numPr>
      </w:pPr>
      <w:r w:rsidRPr="00AF53A2">
        <w:rPr>
          <w:b/>
          <w:bCs/>
        </w:rPr>
        <w:t xml:space="preserve">Directed by: </w:t>
      </w:r>
      <w:r w:rsidRPr="00AF53A2">
        <w:t>Jordan Peele</w:t>
      </w:r>
    </w:p>
    <w:p w:rsidRPr="00AF53A2" w:rsidR="00AF53A2" w:rsidP="00AF53A2" w:rsidRDefault="00AF53A2" w14:paraId="6F8AE8E6" w14:textId="77777777">
      <w:r w:rsidRPr="00AF53A2">
        <w:rPr>
          <w:b/>
          <w:bCs/>
        </w:rPr>
        <w:t xml:space="preserve">Characters: </w:t>
      </w:r>
      <w:r w:rsidRPr="00AF53A2">
        <w:t>(All Previously Defined, including Jason)</w:t>
      </w:r>
    </w:p>
    <w:p w:rsidRPr="00AF53A2" w:rsidR="00AF53A2" w:rsidP="00C278C8" w:rsidRDefault="00AF53A2" w14:paraId="3BB5DD56" w14:textId="07F4EA41">
      <w:pPr>
        <w:pStyle w:val="Heading2"/>
      </w:pPr>
      <w:r w:rsidRPr="00AF53A2">
        <w:t>Opening Scene</w:t>
      </w:r>
      <w:r w:rsidR="00643708">
        <w:t>s</w:t>
      </w:r>
      <w:r w:rsidRPr="00AF53A2">
        <w:t>:</w:t>
      </w:r>
    </w:p>
    <w:p w:rsidR="00207676" w:rsidP="00AF53A2" w:rsidRDefault="00AF53A2" w14:paraId="6C6964CF" w14:textId="77777777">
      <w:pPr>
        <w:numPr>
          <w:ilvl w:val="0"/>
          <w:numId w:val="9"/>
        </w:numPr>
      </w:pPr>
      <w:r w:rsidRPr="00AF53A2">
        <w:t>The Governor's caravan approaches the prison, dust billowing behind them. The scene is intercut with flashbacks to Rob C.'s retirement.</w:t>
      </w:r>
      <w:r w:rsidR="00F476BC">
        <w:t xml:space="preserve"> </w:t>
      </w:r>
    </w:p>
    <w:p w:rsidR="00643708" w:rsidP="00AF53A2" w:rsidRDefault="00AF53A2" w14:paraId="0A12A29C" w14:textId="0B348CAA">
      <w:pPr>
        <w:numPr>
          <w:ilvl w:val="0"/>
          <w:numId w:val="9"/>
        </w:numPr>
        <w:rPr/>
      </w:pPr>
      <w:r w:rsidRPr="417C72DF" w:rsidR="00AF53A2">
        <w:rPr>
          <w:i w:val="1"/>
          <w:iCs w:val="1"/>
        </w:rPr>
        <w:t xml:space="preserve">Flashback 1: </w:t>
      </w:r>
      <w:r w:rsidR="00AF53A2">
        <w:rPr/>
        <w:t>Rob C. cleaning his desk, looking pensive. Jason (printer guy) walks by.</w:t>
      </w:r>
      <w:r w:rsidR="00207676">
        <w:rPr/>
        <w:t xml:space="preserve"> </w:t>
      </w:r>
      <w:r w:rsidR="00D657E3">
        <w:rPr/>
        <w:t>*</w:t>
      </w:r>
      <w:r w:rsidRPr="417C72DF" w:rsidR="00AF53A2">
        <w:rPr>
          <w:i w:val="1"/>
          <w:iCs w:val="1"/>
        </w:rPr>
        <w:t xml:space="preserve">Jason: </w:t>
      </w:r>
      <w:r w:rsidR="00AF53A2">
        <w:rPr/>
        <w:t>*</w:t>
      </w:r>
      <w:r w:rsidR="00D657E3">
        <w:rPr/>
        <w:t>*</w:t>
      </w:r>
      <w:r w:rsidR="00AF53A2">
        <w:rPr/>
        <w:t xml:space="preserve"> (Warmly) "Congrats, Rob! </w:t>
      </w:r>
      <w:r w:rsidR="00AF53A2">
        <w:rPr/>
        <w:t>Gonna</w:t>
      </w:r>
      <w:r w:rsidR="00AF53A2">
        <w:rPr/>
        <w:t xml:space="preserve"> miss </w:t>
      </w:r>
      <w:r w:rsidR="00AF53A2">
        <w:rPr/>
        <w:t>you</w:t>
      </w:r>
      <w:r w:rsidR="00AF53A2">
        <w:rPr/>
        <w:t xml:space="preserve"> bringing in those fish from </w:t>
      </w:r>
      <w:r w:rsidR="00AF53A2">
        <w:rPr/>
        <w:t>you</w:t>
      </w:r>
      <w:r w:rsidR="00AF53A2">
        <w:rPr/>
        <w:t>r</w:t>
      </w:r>
      <w:r w:rsidR="00AF53A2">
        <w:rPr/>
        <w:t xml:space="preserve"> weekend adventures. Who will I practice my salsa with now?"</w:t>
      </w:r>
      <w:r w:rsidR="00207676">
        <w:rPr/>
        <w:t xml:space="preserve"> </w:t>
      </w:r>
      <w:r w:rsidR="00D657E3">
        <w:rPr/>
        <w:t>*</w:t>
      </w:r>
      <w:r w:rsidRPr="417C72DF" w:rsidR="00AF53A2">
        <w:rPr>
          <w:i w:val="1"/>
          <w:iCs w:val="1"/>
        </w:rPr>
        <w:t xml:space="preserve">Rob C.: </w:t>
      </w:r>
      <w:r w:rsidR="00AF53A2">
        <w:rPr/>
        <w:t xml:space="preserve">(Forced smile) "Thanks, Jason. </w:t>
      </w:r>
      <w:r w:rsidR="00AF53A2">
        <w:rPr/>
        <w:t>I'll</w:t>
      </w:r>
      <w:r w:rsidR="00AF53A2">
        <w:rPr/>
        <w:t xml:space="preserve"> be sure to send </w:t>
      </w:r>
      <w:r w:rsidR="00AF53A2">
        <w:rPr/>
        <w:t>you</w:t>
      </w:r>
      <w:r w:rsidR="00AF53A2">
        <w:rPr/>
        <w:t xml:space="preserve"> a postcard.</w:t>
      </w:r>
      <w:r w:rsidR="005001FD">
        <w:rPr/>
        <w:t xml:space="preserve"> </w:t>
      </w:r>
      <w:r w:rsidR="00AF53A2">
        <w:rPr/>
        <w:t>"</w:t>
      </w:r>
      <w:r w:rsidRPr="417C72DF" w:rsidR="00AF53A2">
        <w:rPr>
          <w:i w:val="1"/>
          <w:iCs w:val="1"/>
        </w:rPr>
        <w:t xml:space="preserve">Flashback 2: </w:t>
      </w:r>
      <w:r w:rsidR="00AF53A2">
        <w:rPr/>
        <w:t>Jean is in her office typing a resignation letter while on the side she is playing a lottery game.</w:t>
      </w:r>
    </w:p>
    <w:p w:rsidRPr="00AF53A2" w:rsidR="00AF53A2" w:rsidP="003777C0" w:rsidRDefault="00AF53A2" w14:paraId="4E68456E" w14:textId="089D0D79">
      <w:pPr>
        <w:numPr>
          <w:ilvl w:val="0"/>
          <w:numId w:val="9"/>
        </w:numPr>
      </w:pPr>
      <w:r w:rsidRPr="00AF53A2">
        <w:rPr>
          <w:b/>
          <w:bCs/>
        </w:rPr>
        <w:t>The "</w:t>
      </w:r>
      <w:proofErr w:type="spellStart"/>
      <w:r w:rsidRPr="00AF53A2">
        <w:rPr>
          <w:b/>
          <w:bCs/>
        </w:rPr>
        <w:t>Durchfallen</w:t>
      </w:r>
      <w:proofErr w:type="spellEnd"/>
      <w:r w:rsidRPr="00AF53A2">
        <w:rPr>
          <w:b/>
          <w:bCs/>
        </w:rPr>
        <w:t>" Mirror:</w:t>
      </w:r>
      <w:r w:rsidR="008A6F40">
        <w:rPr>
          <w:b/>
          <w:bCs/>
        </w:rPr>
        <w:t xml:space="preserve"> </w:t>
      </w:r>
      <w:r w:rsidRPr="00AF53A2">
        <w:t>As the Governor's caravan arrives, the screen splits subtly, creating a "</w:t>
      </w:r>
      <w:proofErr w:type="spellStart"/>
      <w:r w:rsidRPr="00AF53A2">
        <w:t>Durchfallen</w:t>
      </w:r>
      <w:proofErr w:type="spellEnd"/>
      <w:r w:rsidRPr="00AF53A2">
        <w:t xml:space="preserve">" effect. On one side, we see the Governor, charismatic but with a dark glint in his eyes. On the other, we see Jamaal, </w:t>
      </w:r>
      <w:r w:rsidR="00B31778">
        <w:t>a</w:t>
      </w:r>
      <w:r w:rsidRPr="00AF53A2">
        <w:t>lso charismatic, observing the Governor with a similar glint.</w:t>
      </w:r>
    </w:p>
    <w:p w:rsidRPr="00AF53A2" w:rsidR="00AF53A2" w:rsidP="00AF53A2" w:rsidRDefault="00AF53A2" w14:paraId="113C6A7A" w14:textId="4533ADF4">
      <w:pPr>
        <w:numPr>
          <w:ilvl w:val="0"/>
          <w:numId w:val="9"/>
        </w:numPr>
        <w:rPr/>
      </w:pPr>
      <w:r w:rsidR="00AF53A2">
        <w:rPr/>
        <w:t xml:space="preserve">Rick and the Governor meet outside the prison </w:t>
      </w:r>
      <w:r w:rsidR="00B02AA0">
        <w:rPr/>
        <w:t>gates;</w:t>
      </w:r>
      <w:r w:rsidR="00AF53A2">
        <w:rPr/>
        <w:t xml:space="preserve"> their faces etched with distrust. </w:t>
      </w:r>
      <w:del w:author="Larsen, Ian M CTR (USA)" w:date="2025-09-30T12:02:24.152Z" w:id="1042693221">
        <w:r w:rsidDel="00AF53A2">
          <w:delText>You</w:delText>
        </w:r>
      </w:del>
      <w:ins w:author="Larsen, Ian M CTR (USA)" w:date="2025-09-30T12:02:26.198Z" w:id="28314579">
        <w:r w:rsidR="20DE424C">
          <w:t>John</w:t>
        </w:r>
      </w:ins>
      <w:r w:rsidR="00AF53A2">
        <w:rPr/>
        <w:t>, Ed, and Jama</w:t>
      </w:r>
      <w:r w:rsidR="00E27AC4">
        <w:rPr/>
        <w:t>a</w:t>
      </w:r>
      <w:r w:rsidR="00AF53A2">
        <w:rPr/>
        <w:t>l stand slightly behind Rick, while Carol and Daryl flank him on the other side. *Rick:</w:t>
      </w:r>
      <w:r w:rsidR="00400209">
        <w:rPr/>
        <w:t xml:space="preserve"> </w:t>
      </w:r>
      <w:r w:rsidR="00AF53A2">
        <w:rPr/>
        <w:t xml:space="preserve">"We have a home and are building </w:t>
      </w:r>
      <w:r w:rsidR="001178CF">
        <w:rPr/>
        <w:t>it</w:t>
      </w:r>
      <w:r w:rsidR="001178CF">
        <w:rPr/>
        <w:t>,</w:t>
      </w:r>
      <w:r w:rsidR="001178CF">
        <w:rPr/>
        <w:t xml:space="preserve"> but</w:t>
      </w:r>
      <w:r w:rsidR="001178CF">
        <w:rPr/>
        <w:t xml:space="preserve"> I</w:t>
      </w:r>
      <w:r w:rsidR="00AF53A2">
        <w:rPr/>
        <w:t xml:space="preserve"> cannot and should not stand in the way of others.</w:t>
      </w:r>
      <w:r w:rsidR="001178CF">
        <w:rPr/>
        <w:t xml:space="preserve"> </w:t>
      </w:r>
      <w:r w:rsidR="00B077E9">
        <w:rPr/>
        <w:t>*</w:t>
      </w:r>
      <w:r w:rsidRPr="417C72DF" w:rsidR="00AF53A2">
        <w:rPr>
          <w:i w:val="1"/>
          <w:iCs w:val="1"/>
        </w:rPr>
        <w:t xml:space="preserve">Governor: </w:t>
      </w:r>
      <w:r w:rsidR="00AF53A2">
        <w:rPr/>
        <w:t xml:space="preserve">"A home is what </w:t>
      </w:r>
      <w:r w:rsidR="00AF53A2">
        <w:rPr/>
        <w:t>you</w:t>
      </w:r>
      <w:r w:rsidR="00AF53A2">
        <w:rPr/>
        <w:t xml:space="preserve"> make it! And this prison seems well built, well equipped.</w:t>
      </w:r>
      <w:r w:rsidR="00400209">
        <w:rPr/>
        <w:t xml:space="preserve"> </w:t>
      </w:r>
      <w:r w:rsidR="005B0214">
        <w:rPr/>
        <w:t>*</w:t>
      </w:r>
      <w:r w:rsidRPr="417C72DF" w:rsidR="00AF53A2">
        <w:rPr>
          <w:i w:val="1"/>
          <w:iCs w:val="1"/>
        </w:rPr>
        <w:t xml:space="preserve">Rick: </w:t>
      </w:r>
      <w:r w:rsidR="00AF53A2">
        <w:rPr/>
        <w:t>"It is not our way to stop others" *Governor:</w:t>
      </w:r>
      <w:r w:rsidR="00400209">
        <w:rPr/>
        <w:t xml:space="preserve"> “</w:t>
      </w:r>
      <w:r w:rsidR="00AF53A2">
        <w:rPr/>
        <w:t xml:space="preserve">Those that stop </w:t>
      </w:r>
      <w:r w:rsidR="00AF53A2">
        <w:rPr/>
        <w:t>you</w:t>
      </w:r>
      <w:r w:rsidR="00AF53A2">
        <w:rPr/>
        <w:t xml:space="preserve"> are going to be the first to fall, and that is why, this prison is mine."</w:t>
      </w:r>
    </w:p>
    <w:p w:rsidRPr="00AF53A2" w:rsidR="00AF53A2" w:rsidP="00C278C8" w:rsidRDefault="00AF53A2" w14:paraId="55CD71CE" w14:textId="76698BA7">
      <w:pPr>
        <w:pStyle w:val="Heading2"/>
      </w:pPr>
      <w:r w:rsidRPr="00AF53A2">
        <w:t xml:space="preserve">Act One: </w:t>
      </w:r>
      <w:r w:rsidRPr="00F476BC" w:rsidR="00F476BC">
        <w:t xml:space="preserve">"The Phantom </w:t>
      </w:r>
      <w:proofErr w:type="spellStart"/>
      <w:r w:rsidRPr="00F476BC" w:rsidR="00F476BC">
        <w:t>Durchfallen</w:t>
      </w:r>
      <w:proofErr w:type="spellEnd"/>
      <w:r w:rsidRPr="00F476BC" w:rsidR="00F476BC">
        <w:t>"</w:t>
      </w:r>
    </w:p>
    <w:p w:rsidRPr="00AF53A2" w:rsidR="00AF53A2" w:rsidP="00AF53A2" w:rsidRDefault="00AF53A2" w14:paraId="4593E179" w14:textId="77777777">
      <w:pPr>
        <w:numPr>
          <w:ilvl w:val="0"/>
          <w:numId w:val="10"/>
        </w:numPr>
      </w:pPr>
      <w:r w:rsidRPr="00AF53A2">
        <w:rPr>
          <w:b/>
          <w:bCs/>
        </w:rPr>
        <w:t>The Inspection</w:t>
      </w:r>
    </w:p>
    <w:p w:rsidRPr="00AF53A2" w:rsidR="00AF53A2" w:rsidP="00AF53A2" w:rsidRDefault="00AF53A2" w14:paraId="553DBF8A" w14:textId="77777777">
      <w:pPr>
        <w:numPr>
          <w:ilvl w:val="1"/>
          <w:numId w:val="10"/>
        </w:numPr>
      </w:pPr>
      <w:r w:rsidRPr="00AF53A2">
        <w:t xml:space="preserve">The Governor and a small group of his men are allowed inside the prison (by Rick to show they have nothing to hide). As they look around: </w:t>
      </w:r>
    </w:p>
    <w:p w:rsidRPr="00AF53A2" w:rsidR="00AF53A2" w:rsidP="00AF53A2" w:rsidRDefault="00AF53A2" w14:paraId="3CE9F024" w14:textId="77777777">
      <w:pPr>
        <w:numPr>
          <w:ilvl w:val="2"/>
          <w:numId w:val="10"/>
        </w:numPr>
      </w:pPr>
      <w:r w:rsidRPr="00AF53A2">
        <w:rPr>
          <w:b/>
          <w:bCs/>
        </w:rPr>
        <w:t xml:space="preserve">Dave: </w:t>
      </w:r>
      <w:r w:rsidRPr="00AF53A2">
        <w:t>(Whispering to Mac) "I'm detecting heightened adrenaline levels... increased heart rates... they're concealing something... possibly weapons... possibly ill intentions..."</w:t>
      </w:r>
    </w:p>
    <w:p w:rsidRPr="00AF53A2" w:rsidR="00AF53A2" w:rsidP="00AF53A2" w:rsidRDefault="00AF53A2" w14:paraId="75AE7B34" w14:textId="4FC5F0BB">
      <w:pPr>
        <w:numPr>
          <w:ilvl w:val="0"/>
          <w:numId w:val="10"/>
        </w:numPr>
        <w:rPr/>
      </w:pPr>
      <w:r w:rsidRPr="417C72DF" w:rsidR="00AF53A2">
        <w:rPr>
          <w:b w:val="1"/>
          <w:bCs w:val="1"/>
        </w:rPr>
        <w:t>Ed and the Herd</w:t>
      </w:r>
      <w:r w:rsidRPr="417C72DF" w:rsidR="002C7F58">
        <w:rPr>
          <w:b w:val="1"/>
          <w:bCs w:val="1"/>
        </w:rPr>
        <w:t>:</w:t>
      </w:r>
      <w:r w:rsidRPr="417C72DF" w:rsidR="00D76538">
        <w:rPr>
          <w:b w:val="1"/>
          <w:bCs w:val="1"/>
        </w:rPr>
        <w:t xml:space="preserve"> </w:t>
      </w:r>
      <w:r w:rsidRPr="417C72DF" w:rsidR="00AF53A2">
        <w:rPr>
          <w:i w:val="1"/>
          <w:iCs w:val="1"/>
        </w:rPr>
        <w:t xml:space="preserve">Jammal, </w:t>
      </w:r>
      <w:del w:author="Larsen, Ian M CTR (USA)" w:date="2025-09-30T12:02:42.831Z" w:id="2056322897">
        <w:r w:rsidRPr="417C72DF" w:rsidDel="00AF53A2">
          <w:rPr>
            <w:i w:val="1"/>
            <w:iCs w:val="1"/>
          </w:rPr>
          <w:delText>you</w:delText>
        </w:r>
      </w:del>
      <w:ins w:author="Larsen, Ian M CTR (USA)" w:date="2025-09-30T12:02:43.433Z" w:id="1437484831">
        <w:r w:rsidRPr="417C72DF" w:rsidR="03035910">
          <w:rPr>
            <w:i w:val="1"/>
            <w:iCs w:val="1"/>
          </w:rPr>
          <w:t>John</w:t>
        </w:r>
      </w:ins>
      <w:r w:rsidRPr="417C72DF" w:rsidR="00AF53A2">
        <w:rPr>
          <w:i w:val="1"/>
          <w:iCs w:val="1"/>
        </w:rPr>
        <w:t>, and Ed are scouting while Rick speaks with the Governor.</w:t>
      </w:r>
      <w:r w:rsidRPr="417C72DF" w:rsidR="00AE6E87">
        <w:rPr>
          <w:i w:val="1"/>
          <w:iCs w:val="1"/>
        </w:rPr>
        <w:t xml:space="preserve"> </w:t>
      </w:r>
      <w:r w:rsidR="002C7F58">
        <w:rPr/>
        <w:t>Meanw</w:t>
      </w:r>
      <w:r w:rsidR="00AF53A2">
        <w:rPr/>
        <w:t>hile</w:t>
      </w:r>
      <w:r w:rsidR="002C7F58">
        <w:rPr/>
        <w:t>,</w:t>
      </w:r>
      <w:r w:rsidR="00AF53A2">
        <w:rPr/>
        <w:t xml:space="preserve"> Ed tries to make a joke, </w:t>
      </w:r>
      <w:r w:rsidR="007258BE">
        <w:rPr/>
        <w:t>everyone</w:t>
      </w:r>
      <w:r w:rsidR="00AF53A2">
        <w:rPr/>
        <w:t xml:space="preserve"> around just stare</w:t>
      </w:r>
      <w:r w:rsidR="0063748C">
        <w:rPr/>
        <w:t>s</w:t>
      </w:r>
      <w:r w:rsidR="00AF53A2">
        <w:rPr/>
        <w:t xml:space="preserve"> silently </w:t>
      </w:r>
      <w:r w:rsidR="00AF53A2">
        <w:rPr/>
        <w:t>into</w:t>
      </w:r>
      <w:r w:rsidR="00AF53A2">
        <w:rPr/>
        <w:t xml:space="preserve"> him.</w:t>
      </w:r>
    </w:p>
    <w:p w:rsidRPr="00AF53A2" w:rsidR="00AF53A2" w:rsidP="00AF53A2" w:rsidRDefault="00AF53A2" w14:paraId="41B969D5" w14:textId="77777777">
      <w:pPr>
        <w:numPr>
          <w:ilvl w:val="0"/>
          <w:numId w:val="10"/>
        </w:numPr>
      </w:pPr>
      <w:r w:rsidRPr="00AF53A2">
        <w:rPr>
          <w:b/>
          <w:bCs/>
        </w:rPr>
        <w:t>Rick and the Governor</w:t>
      </w:r>
    </w:p>
    <w:p w:rsidRPr="00AF53A2" w:rsidR="00AF53A2" w:rsidP="00AF53A2" w:rsidRDefault="00AF53A2" w14:paraId="011DF89C" w14:textId="1A4F9615">
      <w:r w:rsidRPr="00AF53A2">
        <w:rPr>
          <w:i/>
          <w:iCs/>
        </w:rPr>
        <w:t xml:space="preserve">Rick is now at odds because the Governor is trying to take everything away and is not being transparent. </w:t>
      </w:r>
      <w:r w:rsidR="006441FE">
        <w:rPr>
          <w:i/>
          <w:iCs/>
        </w:rPr>
        <w:t>Rick</w:t>
      </w:r>
      <w:r w:rsidRPr="00AF53A2">
        <w:rPr>
          <w:i/>
          <w:iCs/>
        </w:rPr>
        <w:t xml:space="preserve"> is now considering what he </w:t>
      </w:r>
      <w:r w:rsidRPr="00AF53A2" w:rsidR="006441FE">
        <w:rPr>
          <w:i/>
          <w:iCs/>
        </w:rPr>
        <w:t>must</w:t>
      </w:r>
      <w:r w:rsidRPr="00AF53A2">
        <w:rPr>
          <w:i/>
          <w:iCs/>
        </w:rPr>
        <w:t xml:space="preserve"> do to protect the crew.</w:t>
      </w:r>
    </w:p>
    <w:p w:rsidRPr="00AF53A2" w:rsidR="00AF53A2" w:rsidP="00AF53A2" w:rsidRDefault="00AF53A2" w14:paraId="75D71F2F" w14:textId="43AE1DCD">
      <w:r w:rsidRPr="417C72DF" w:rsidR="00AF53A2">
        <w:rPr>
          <w:i w:val="1"/>
          <w:iCs w:val="1"/>
        </w:rPr>
        <w:t>It is noted that on the other side of this action with the Governor and the team being close to one another, is Jam</w:t>
      </w:r>
      <w:r w:rsidRPr="417C72DF" w:rsidR="00343608">
        <w:rPr>
          <w:i w:val="1"/>
          <w:iCs w:val="1"/>
        </w:rPr>
        <w:t>a</w:t>
      </w:r>
      <w:r w:rsidRPr="417C72DF" w:rsidR="00AF53A2">
        <w:rPr>
          <w:i w:val="1"/>
          <w:iCs w:val="1"/>
        </w:rPr>
        <w:t>al. He has gone off and is whispering to his people.</w:t>
      </w:r>
      <w:r w:rsidRPr="417C72DF" w:rsidR="00856463">
        <w:rPr>
          <w:i w:val="1"/>
          <w:iCs w:val="1"/>
        </w:rPr>
        <w:t xml:space="preserve"> </w:t>
      </w:r>
      <w:r w:rsidRPr="417C72DF" w:rsidR="00AF53A2">
        <w:rPr>
          <w:i w:val="1"/>
          <w:iCs w:val="1"/>
        </w:rPr>
        <w:t xml:space="preserve">He turns to </w:t>
      </w:r>
      <w:del w:author="Larsen, Ian M CTR (USA)" w:date="2025-09-30T12:02:47.771Z" w:id="432057847">
        <w:r w:rsidRPr="417C72DF" w:rsidDel="00AF53A2">
          <w:rPr>
            <w:i w:val="1"/>
            <w:iCs w:val="1"/>
          </w:rPr>
          <w:delText>You</w:delText>
        </w:r>
        <w:r w:rsidRPr="417C72DF" w:rsidDel="00AF53A2">
          <w:rPr>
            <w:i w:val="1"/>
            <w:iCs w:val="1"/>
          </w:rPr>
          <w:delText xml:space="preserve"> </w:delText>
        </w:r>
      </w:del>
      <w:ins w:author="Larsen, Ian M CTR (USA)" w:date="2025-09-30T12:02:48.493Z" w:id="779464662">
        <w:r w:rsidRPr="417C72DF" w:rsidR="5BEB8599">
          <w:rPr>
            <w:i w:val="1"/>
            <w:iCs w:val="1"/>
          </w:rPr>
          <w:t>John</w:t>
        </w:r>
      </w:ins>
      <w:r w:rsidRPr="417C72DF" w:rsidR="00AF53A2">
        <w:rPr>
          <w:i w:val="1"/>
          <w:iCs w:val="1"/>
        </w:rPr>
        <w:t xml:space="preserve">and states "This is what needs to happen if </w:t>
      </w:r>
      <w:r w:rsidRPr="417C72DF" w:rsidR="00AF53A2">
        <w:rPr>
          <w:i w:val="1"/>
          <w:iCs w:val="1"/>
        </w:rPr>
        <w:t>we will</w:t>
      </w:r>
      <w:r w:rsidRPr="417C72DF" w:rsidR="00AF53A2">
        <w:rPr>
          <w:i w:val="1"/>
          <w:iCs w:val="1"/>
        </w:rPr>
        <w:t xml:space="preserve"> ever get what we want. But I need </w:t>
      </w:r>
      <w:r w:rsidRPr="417C72DF" w:rsidR="00AF53A2">
        <w:rPr>
          <w:i w:val="1"/>
          <w:iCs w:val="1"/>
        </w:rPr>
        <w:t>you</w:t>
      </w:r>
      <w:r w:rsidRPr="417C72DF" w:rsidR="00AF53A2">
        <w:rPr>
          <w:i w:val="1"/>
          <w:iCs w:val="1"/>
        </w:rPr>
        <w:t>r</w:t>
      </w:r>
      <w:r w:rsidRPr="417C72DF" w:rsidR="00AF53A2">
        <w:rPr>
          <w:i w:val="1"/>
          <w:iCs w:val="1"/>
        </w:rPr>
        <w:t xml:space="preserve"> help."</w:t>
      </w:r>
    </w:p>
    <w:p w:rsidRPr="00AF53A2" w:rsidR="00AF53A2" w:rsidP="00AF53A2" w:rsidRDefault="00AF53A2" w14:paraId="58D435DA" w14:textId="77777777">
      <w:r w:rsidRPr="00AF53A2">
        <w:rPr>
          <w:i/>
          <w:iCs/>
        </w:rPr>
        <w:t>End Act One.</w:t>
      </w:r>
    </w:p>
    <w:p w:rsidR="00AF53A2" w:rsidP="00AF53A2" w:rsidRDefault="00AF53A2" w14:paraId="199CA53E" w14:textId="6773B35E">
      <w:r w:rsidRPr="00AF53A2">
        <w:t xml:space="preserve">The important factor to note is to show that tension is coming to light and everyone has sides! </w:t>
      </w:r>
    </w:p>
    <w:p w:rsidRPr="00AF53A2" w:rsidR="006C0F25" w:rsidP="00C278C8" w:rsidRDefault="006C0F25" w14:paraId="09C9AB17" w14:textId="78D43D01">
      <w:pPr>
        <w:pStyle w:val="Heading2"/>
      </w:pPr>
      <w:r w:rsidRPr="00AF53A2">
        <w:t xml:space="preserve">Act </w:t>
      </w:r>
      <w:r>
        <w:t>Two</w:t>
      </w:r>
      <w:r w:rsidRPr="00AF53A2">
        <w:t xml:space="preserve">: </w:t>
      </w:r>
      <w:r w:rsidRPr="006C0F25">
        <w:t xml:space="preserve">"A New </w:t>
      </w:r>
      <w:r>
        <w:t xml:space="preserve">Prison of </w:t>
      </w:r>
      <w:r w:rsidRPr="006C0F25">
        <w:t>Hope</w:t>
      </w:r>
      <w:r w:rsidRPr="00F476BC">
        <w:t>"</w:t>
      </w:r>
    </w:p>
    <w:p w:rsidRPr="006C0F25" w:rsidR="006C0F25" w:rsidP="006C0F25" w:rsidRDefault="002A1AB9" w14:paraId="0CC56780" w14:textId="4FED5E64">
      <w:r>
        <w:t>(</w:t>
      </w:r>
      <w:r w:rsidR="006C0F25">
        <w:t>F</w:t>
      </w:r>
      <w:r w:rsidRPr="006C0F25" w:rsidR="006C0F25">
        <w:t>ocusing on Dave's strategic genius, introducing Jason, and showcasing Ian's growing powers with Carl lurking.</w:t>
      </w:r>
      <w:r>
        <w:t>)</w:t>
      </w:r>
      <w:r w:rsidRPr="006C0F25" w:rsidR="006C0F25">
        <w:t xml:space="preserve"> </w:t>
      </w:r>
    </w:p>
    <w:p w:rsidRPr="006C0F25" w:rsidR="006C0F25" w:rsidP="006C0F25" w:rsidRDefault="006C0F25" w14:paraId="0C204CFB" w14:textId="77777777">
      <w:r w:rsidRPr="006C0F25">
        <w:t xml:space="preserve">Scene opens with what the Governor </w:t>
      </w:r>
      <w:proofErr w:type="gramStart"/>
      <w:r w:rsidRPr="006C0F25">
        <w:t>said</w:t>
      </w:r>
      <w:proofErr w:type="gramEnd"/>
      <w:r w:rsidRPr="006C0F25">
        <w:t xml:space="preserve"> “After seeing the “power” that I bring I hope we can work together in the future!”</w:t>
      </w:r>
    </w:p>
    <w:p w:rsidRPr="006C0F25" w:rsidR="006C0F25" w:rsidP="006C0F25" w:rsidRDefault="006C0F25" w14:paraId="4E35E47E" w14:textId="77777777">
      <w:pPr>
        <w:numPr>
          <w:ilvl w:val="0"/>
          <w:numId w:val="11"/>
        </w:numPr>
      </w:pPr>
      <w:r w:rsidRPr="006C0F25">
        <w:rPr>
          <w:b/>
          <w:bCs/>
        </w:rPr>
        <w:t xml:space="preserve">Dave </w:t>
      </w:r>
      <w:r w:rsidRPr="006C0F25">
        <w:t>walks along.</w:t>
      </w:r>
    </w:p>
    <w:p w:rsidRPr="006C0F25" w:rsidR="006C0F25" w:rsidP="006C0F25" w:rsidRDefault="006C0F25" w14:paraId="048B8F2B" w14:textId="77777777">
      <w:pPr>
        <w:numPr>
          <w:ilvl w:val="1"/>
          <w:numId w:val="11"/>
        </w:numPr>
      </w:pPr>
      <w:r w:rsidRPr="006C0F25">
        <w:t>*“This is the only way that this works but they don’t see it”</w:t>
      </w:r>
    </w:p>
    <w:p w:rsidRPr="006C0F25" w:rsidR="006C0F25" w:rsidP="006C0F25" w:rsidRDefault="006C0F25" w14:paraId="79000C7B" w14:textId="77777777">
      <w:pPr>
        <w:numPr>
          <w:ilvl w:val="1"/>
          <w:numId w:val="11"/>
        </w:numPr>
      </w:pPr>
      <w:r w:rsidRPr="006C0F25">
        <w:t>*Maggie and Glen approach. “You know what I think a lot of the time, that maybe what we need is a new start. The world has gone crazy all we have is each other.”</w:t>
      </w:r>
    </w:p>
    <w:p w:rsidRPr="006C0F25" w:rsidR="006C0F25" w:rsidP="006C0F25" w:rsidRDefault="006C0F25" w14:paraId="11EBBCCD" w14:textId="62CFC63C">
      <w:pPr>
        <w:numPr>
          <w:ilvl w:val="1"/>
          <w:numId w:val="11"/>
        </w:numPr>
      </w:pPr>
      <w:r w:rsidRPr="006C0F25">
        <w:rPr>
          <w:i/>
          <w:iCs/>
        </w:rPr>
        <w:t>David then cuts into an old memory and what he would say if he could relive a moment from the past “The best way to connect with people is to know everything about them” The words seem ominous but are a great example of the "</w:t>
      </w:r>
      <w:proofErr w:type="spellStart"/>
      <w:r w:rsidRPr="006C0F25">
        <w:rPr>
          <w:i/>
          <w:iCs/>
        </w:rPr>
        <w:t>D</w:t>
      </w:r>
      <w:r w:rsidR="00A85FD1">
        <w:rPr>
          <w:i/>
          <w:iCs/>
        </w:rPr>
        <w:t>urchfal</w:t>
      </w:r>
      <w:r w:rsidRPr="006C0F25">
        <w:rPr>
          <w:i/>
          <w:iCs/>
        </w:rPr>
        <w:t>len</w:t>
      </w:r>
      <w:proofErr w:type="spellEnd"/>
      <w:r w:rsidRPr="006C0F25">
        <w:rPr>
          <w:i/>
          <w:iCs/>
        </w:rPr>
        <w:t xml:space="preserve">" to create contrast. The film reel shows a variety of different movies that have previously been discussed like the "Edge of Tomorrow" </w:t>
      </w:r>
      <w:r w:rsidRPr="006C0F25">
        <w:t xml:space="preserve">and </w:t>
      </w:r>
      <w:r w:rsidRPr="006C0F25">
        <w:rPr>
          <w:i/>
          <w:iCs/>
        </w:rPr>
        <w:t>‘The Spiderman Verse"</w:t>
      </w:r>
    </w:p>
    <w:p w:rsidRPr="006C0F25" w:rsidR="006C0F25" w:rsidP="006C0F25" w:rsidRDefault="006C0F25" w14:paraId="1BB6D087" w14:textId="6364406E">
      <w:pPr>
        <w:numPr>
          <w:ilvl w:val="1"/>
          <w:numId w:val="11"/>
        </w:numPr>
        <w:rPr/>
      </w:pPr>
      <w:r w:rsidR="006C0F25">
        <w:rPr/>
        <w:t>*</w:t>
      </w:r>
      <w:del w:author="Larsen, Ian M CTR (USA)" w:date="2025-09-30T12:03:16.114Z" w:id="467164322">
        <w:r w:rsidDel="006C0F25">
          <w:delText>You</w:delText>
        </w:r>
      </w:del>
      <w:ins w:author="Larsen, Ian M CTR (USA)" w:date="2025-09-30T12:03:16.795Z" w:id="848804997">
        <w:r w:rsidR="66EEFE65">
          <w:t>John</w:t>
        </w:r>
      </w:ins>
      <w:r w:rsidR="006C0F25">
        <w:rPr/>
        <w:t xml:space="preserve"> may be thinking wait </w:t>
      </w:r>
      <w:del w:author="Larsen, Ian M CTR (USA)" w:date="2025-09-30T12:03:22.343Z" w:id="1076951093">
        <w:r w:rsidDel="006C0F25">
          <w:delText>you</w:delText>
        </w:r>
      </w:del>
      <w:ins w:author="Larsen, Ian M CTR (USA)" w:date="2025-09-30T12:03:22.478Z" w:id="20127403">
        <w:r w:rsidR="66F503D6">
          <w:t>he</w:t>
        </w:r>
      </w:ins>
      <w:r w:rsidR="006C0F25">
        <w:rPr/>
        <w:t xml:space="preserve"> thought David </w:t>
      </w:r>
      <w:r w:rsidR="006C0F25">
        <w:rPr/>
        <w:t>hadn’t</w:t>
      </w:r>
      <w:r w:rsidR="006C0F25">
        <w:rPr/>
        <w:t xml:space="preserve"> seen them, and </w:t>
      </w:r>
      <w:del w:author="Larsen, Ian M CTR (USA)" w:date="2025-09-30T12:03:32.855Z" w:id="663808092">
        <w:r w:rsidDel="006C0F25">
          <w:delText>you</w:delText>
        </w:r>
      </w:del>
      <w:ins w:author="Larsen, Ian M CTR (USA)" w:date="2025-09-30T12:03:33.985Z" w:id="1127412712">
        <w:r w:rsidR="2D0F40A4">
          <w:t>he</w:t>
        </w:r>
      </w:ins>
      <w:del w:author="Larsen, Ian M CTR (USA)" w:date="2025-09-30T12:03:37.283Z" w:id="183750540">
        <w:r w:rsidDel="006C0F25">
          <w:delText xml:space="preserve"> are</w:delText>
        </w:r>
      </w:del>
      <w:ins w:author="Larsen, Ian M CTR (USA)" w:date="2025-09-30T12:03:37.478Z" w:id="2058622133">
        <w:r w:rsidR="083F61DC">
          <w:t xml:space="preserve"> is</w:t>
        </w:r>
      </w:ins>
      <w:r w:rsidR="006C0F25">
        <w:rPr/>
        <w:t xml:space="preserve"> right. But there is just something he gets out of that, that someone may also get, in a conversation.</w:t>
      </w:r>
    </w:p>
    <w:p w:rsidRPr="006C0F25" w:rsidR="006C0F25" w:rsidP="006C0F25" w:rsidRDefault="006C0F25" w14:paraId="4F6A8C88" w14:textId="77777777">
      <w:pPr>
        <w:numPr>
          <w:ilvl w:val="1"/>
          <w:numId w:val="11"/>
        </w:numPr>
      </w:pPr>
      <w:r w:rsidRPr="006C0F25">
        <w:rPr>
          <w:i/>
          <w:iCs/>
        </w:rPr>
        <w:t>“The best way to connect with people is to connect with what you may connect”</w:t>
      </w:r>
    </w:p>
    <w:p w:rsidRPr="006C0F25" w:rsidR="006C0F25" w:rsidP="002E06F0" w:rsidRDefault="006C0F25" w14:paraId="459E0DCE" w14:textId="41FF0D1E">
      <w:pPr>
        <w:numPr>
          <w:ilvl w:val="0"/>
          <w:numId w:val="11"/>
        </w:numPr>
      </w:pPr>
      <w:r w:rsidRPr="006C0F25">
        <w:rPr>
          <w:i/>
          <w:iCs/>
        </w:rPr>
        <w:t>As they look at the parameters of the prison the dance begins!</w:t>
      </w:r>
    </w:p>
    <w:p w:rsidRPr="006C0F25" w:rsidR="006C0F25" w:rsidP="006C0F25" w:rsidRDefault="006C0F25" w14:paraId="5B846DDA" w14:textId="70A7012D">
      <w:pPr>
        <w:numPr>
          <w:ilvl w:val="1"/>
          <w:numId w:val="11"/>
        </w:numPr>
      </w:pPr>
      <w:r w:rsidRPr="006C0F25">
        <w:t>*Enter Jason, a man who is there to make sure we get the most out of our lease. He yells out</w:t>
      </w:r>
      <w:r w:rsidRPr="006C0F25">
        <w:rPr>
          <w:b/>
          <w:bCs/>
          <w:i/>
          <w:iCs/>
        </w:rPr>
        <w:t xml:space="preserve"> “Is anyone getting the most out of this lease? Why is it so darn hard!”</w:t>
      </w:r>
    </w:p>
    <w:p w:rsidRPr="006C0F25" w:rsidR="006C0F25" w:rsidP="006C0F25" w:rsidRDefault="006C0F25" w14:paraId="0277321F" w14:textId="77777777">
      <w:pPr>
        <w:numPr>
          <w:ilvl w:val="1"/>
          <w:numId w:val="11"/>
        </w:numPr>
      </w:pPr>
      <w:r w:rsidRPr="006C0F25">
        <w:t>*David quickly takes a look and says to himself “What a specimen.”</w:t>
      </w:r>
    </w:p>
    <w:p w:rsidR="00732C8B" w:rsidP="00533636" w:rsidRDefault="006C0F25" w14:paraId="17214629" w14:textId="0713D03E">
      <w:pPr>
        <w:numPr>
          <w:ilvl w:val="1"/>
          <w:numId w:val="11"/>
        </w:numPr>
        <w:rPr/>
      </w:pPr>
      <w:r w:rsidR="006C0F25">
        <w:rPr/>
        <w:t xml:space="preserve">He </w:t>
      </w:r>
      <w:r w:rsidR="006C0F25">
        <w:rPr/>
        <w:t>doesn’t</w:t>
      </w:r>
      <w:r w:rsidR="006C0F25">
        <w:rPr/>
        <w:t xml:space="preserve"> say anything to David because as he has told </w:t>
      </w:r>
      <w:del w:author="Larsen, Ian M CTR (USA)" w:date="2025-09-30T12:03:59.511Z" w:id="8078917">
        <w:r w:rsidDel="006C0F25">
          <w:delText>you</w:delText>
        </w:r>
      </w:del>
      <w:ins w:author="Larsen, Ian M CTR (USA)" w:date="2025-09-30T12:03:59.996Z" w:id="1564022927">
        <w:r w:rsidR="6EA1E03E">
          <w:t>John</w:t>
        </w:r>
      </w:ins>
      <w:r w:rsidR="006C0F25">
        <w:rPr/>
        <w:t xml:space="preserve"> </w:t>
      </w:r>
      <w:r w:rsidR="006C0F25">
        <w:rPr/>
        <w:t>before</w:t>
      </w:r>
      <w:r w:rsidR="006C0F25">
        <w:rPr/>
        <w:t xml:space="preserve"> if the situation is not as it seems, he will not risk his position in </w:t>
      </w:r>
      <w:r w:rsidR="006C0F25">
        <w:rPr/>
        <w:t>the prison</w:t>
      </w:r>
      <w:r w:rsidR="006C0F25">
        <w:rPr/>
        <w:t xml:space="preserve">. </w:t>
      </w:r>
    </w:p>
    <w:p w:rsidRPr="006C0F25" w:rsidR="006C0F25" w:rsidP="00533636" w:rsidRDefault="00956A9F" w14:paraId="31CA6E49" w14:textId="4498FA3B">
      <w:pPr>
        <w:numPr>
          <w:ilvl w:val="1"/>
          <w:numId w:val="11"/>
        </w:numPr>
      </w:pPr>
      <w:r>
        <w:t>*</w:t>
      </w:r>
      <w:r w:rsidRPr="006C0F25" w:rsidR="006C0F25">
        <w:t xml:space="preserve">Jason says: “The name is Jason, </w:t>
      </w:r>
      <w:r w:rsidRPr="006C0F25" w:rsidR="00550E9C">
        <w:t>semiprofessional</w:t>
      </w:r>
      <w:r w:rsidRPr="006C0F25" w:rsidR="006C0F25">
        <w:t xml:space="preserve"> Latin dancer but the printer guy is how most of you would connect!” He then </w:t>
      </w:r>
      <w:r w:rsidRPr="006C0F25" w:rsidR="00550E9C">
        <w:t>asks</w:t>
      </w:r>
      <w:r w:rsidRPr="006C0F25" w:rsidR="006C0F25">
        <w:t xml:space="preserve"> if they have thought </w:t>
      </w:r>
      <w:proofErr w:type="gramStart"/>
      <w:r w:rsidRPr="006C0F25" w:rsidR="006C0F25">
        <w:t>to use</w:t>
      </w:r>
      <w:proofErr w:type="gramEnd"/>
      <w:r w:rsidRPr="006C0F25" w:rsidR="006C0F25">
        <w:t xml:space="preserve"> bioinspired concrete for the prison walls as well.</w:t>
      </w:r>
    </w:p>
    <w:p w:rsidRPr="006C0F25" w:rsidR="006C0F25" w:rsidP="006C0F25" w:rsidRDefault="006C0F25" w14:paraId="3DF5A1A4" w14:textId="57D27D7C">
      <w:r w:rsidRPr="006C0F25">
        <w:t xml:space="preserve">*"It is not a new discovery," but that is what is needed to make sure that his spot is stable. </w:t>
      </w:r>
    </w:p>
    <w:p w:rsidRPr="006C0F25" w:rsidR="006C0F25" w:rsidP="006C0F25" w:rsidRDefault="006C0F25" w14:paraId="1346E720" w14:textId="4CCD3F56">
      <w:pPr>
        <w:numPr>
          <w:ilvl w:val="0"/>
          <w:numId w:val="12"/>
        </w:numPr>
      </w:pPr>
      <w:r w:rsidRPr="006C0F25">
        <w:t>*Ian slowly approache</w:t>
      </w:r>
      <w:r w:rsidR="00F858E3">
        <w:t>s a remote area of the prison</w:t>
      </w:r>
      <w:r w:rsidRPr="006C0F25">
        <w:t xml:space="preserve"> and started talking</w:t>
      </w:r>
      <w:r w:rsidR="00C86BFB">
        <w:t xml:space="preserve"> to himself</w:t>
      </w:r>
      <w:r w:rsidR="00924A29">
        <w:t>, not seeing Karl lurking in the corner</w:t>
      </w:r>
      <w:r w:rsidRPr="006C0F25">
        <w:t>.</w:t>
      </w:r>
    </w:p>
    <w:p w:rsidRPr="006C0F25" w:rsidR="006C0F25" w:rsidP="006C0F25" w:rsidRDefault="006C0F25" w14:paraId="221D623C" w14:textId="4892F8DC">
      <w:pPr>
        <w:numPr>
          <w:ilvl w:val="1"/>
          <w:numId w:val="12"/>
        </w:numPr>
      </w:pPr>
      <w:r w:rsidRPr="006C0F25">
        <w:rPr>
          <w:i/>
          <w:iCs/>
        </w:rPr>
        <w:t xml:space="preserve">"What does he have? What makes </w:t>
      </w:r>
      <w:r w:rsidR="00915EE1">
        <w:rPr>
          <w:i/>
          <w:iCs/>
        </w:rPr>
        <w:t>“</w:t>
      </w:r>
      <w:r w:rsidRPr="006C0F25">
        <w:rPr>
          <w:i/>
          <w:iCs/>
        </w:rPr>
        <w:t>that thing</w:t>
      </w:r>
      <w:r w:rsidR="00915EE1">
        <w:rPr>
          <w:i/>
          <w:iCs/>
        </w:rPr>
        <w:t>”</w:t>
      </w:r>
      <w:r w:rsidRPr="006C0F25">
        <w:rPr>
          <w:i/>
          <w:iCs/>
        </w:rPr>
        <w:t xml:space="preserve"> move? It’s like it remembers what it was but forgot everything along the way."</w:t>
      </w:r>
    </w:p>
    <w:p w:rsidRPr="006C0F25" w:rsidR="006C0F25" w:rsidP="006C0F25" w:rsidRDefault="006C0F25" w14:paraId="5C4E66B2" w14:textId="3EFA70D2">
      <w:pPr>
        <w:numPr>
          <w:ilvl w:val="1"/>
          <w:numId w:val="12"/>
        </w:numPr>
      </w:pPr>
      <w:r w:rsidRPr="1E606E86">
        <w:rPr>
          <w:i/>
          <w:iCs/>
        </w:rPr>
        <w:t>The zombie gets up and tries to bite him. Ian stops the zombie in the middle of the attack</w:t>
      </w:r>
      <w:r w:rsidRPr="1E606E86" w:rsidR="474F7403">
        <w:rPr>
          <w:i/>
          <w:iCs/>
        </w:rPr>
        <w:t xml:space="preserve"> </w:t>
      </w:r>
      <w:r w:rsidRPr="1E606E86">
        <w:rPr>
          <w:i/>
          <w:iCs/>
        </w:rPr>
        <w:t xml:space="preserve">but </w:t>
      </w:r>
      <w:proofErr w:type="gramStart"/>
      <w:r w:rsidRPr="1E606E86">
        <w:rPr>
          <w:i/>
          <w:iCs/>
        </w:rPr>
        <w:t>is not able to</w:t>
      </w:r>
      <w:proofErr w:type="gramEnd"/>
      <w:r w:rsidRPr="1E606E86">
        <w:rPr>
          <w:i/>
          <w:iCs/>
        </w:rPr>
        <w:t xml:space="preserve"> fully control it.</w:t>
      </w:r>
    </w:p>
    <w:p w:rsidR="006C0F25" w:rsidP="00AF53A2" w:rsidRDefault="006C0F25" w14:paraId="5B884E49" w14:textId="77777777"/>
    <w:p w:rsidRPr="00AF53A2" w:rsidR="00EC2888" w:rsidP="00C278C8" w:rsidRDefault="00EC2888" w14:paraId="216D5B93" w14:textId="01353E30">
      <w:pPr>
        <w:pStyle w:val="Heading2"/>
      </w:pPr>
      <w:r w:rsidRPr="00AF53A2">
        <w:t xml:space="preserve">Act </w:t>
      </w:r>
      <w:r>
        <w:t>Three</w:t>
      </w:r>
      <w:r w:rsidRPr="00AF53A2">
        <w:t xml:space="preserve">: </w:t>
      </w:r>
      <w:r w:rsidRPr="00F476BC">
        <w:t>"</w:t>
      </w:r>
      <w:r w:rsidR="00F66AE7">
        <w:t>Rise</w:t>
      </w:r>
      <w:r w:rsidRPr="00EC2888">
        <w:t xml:space="preserve"> of the </w:t>
      </w:r>
      <w:proofErr w:type="spellStart"/>
      <w:r w:rsidRPr="00EC2888">
        <w:t>Durchfallen</w:t>
      </w:r>
      <w:proofErr w:type="spellEnd"/>
      <w:r w:rsidRPr="00F476BC">
        <w:t>"</w:t>
      </w:r>
    </w:p>
    <w:p w:rsidRPr="00EC2888" w:rsidR="007D5A93" w:rsidP="007D5A93" w:rsidRDefault="00EC2888" w14:paraId="676EFAB8" w14:textId="21298D54">
      <w:r>
        <w:t>F</w:t>
      </w:r>
      <w:r w:rsidRPr="00EC2888">
        <w:t xml:space="preserve">ocusing on intensifying internal conflict, Mac's questionable decisions, Ed's jokes, social commentary, and that all-important </w:t>
      </w:r>
      <w:proofErr w:type="spellStart"/>
      <w:r w:rsidRPr="00EC2888">
        <w:t>Rickis</w:t>
      </w:r>
      <w:r w:rsidR="007D5A93">
        <w:t>m</w:t>
      </w:r>
      <w:proofErr w:type="spellEnd"/>
    </w:p>
    <w:p w:rsidRPr="00EC2888" w:rsidR="00EC2888" w:rsidP="00EC2888" w:rsidRDefault="00EC2888" w14:paraId="27955B28" w14:textId="280A4E37"/>
    <w:p w:rsidRPr="00EC2888" w:rsidR="00EC2888" w:rsidP="00EC2888" w:rsidRDefault="00EC2888" w14:paraId="27D6E01B" w14:textId="12E741E3">
      <w:r w:rsidRPr="00EC2888">
        <w:rPr>
          <w:i/>
          <w:iCs/>
        </w:rPr>
        <w:t>Opens into scenes where everything is coming down</w:t>
      </w:r>
      <w:r w:rsidR="008D1A4C">
        <w:rPr>
          <w:i/>
          <w:iCs/>
        </w:rPr>
        <w:t xml:space="preserve">. </w:t>
      </w:r>
      <w:r w:rsidRPr="00EC2888">
        <w:t>Mac and Carol are talking together, having what seems to be a normal conversation with no real reason to feel the need to get up and leave.</w:t>
      </w:r>
      <w:r w:rsidR="0040424F">
        <w:t xml:space="preserve"> </w:t>
      </w:r>
      <w:r w:rsidR="00F35F6F">
        <w:t>*</w:t>
      </w:r>
      <w:r w:rsidRPr="00EC2888">
        <w:rPr>
          <w:i/>
          <w:iCs/>
        </w:rPr>
        <w:t xml:space="preserve">Mac: </w:t>
      </w:r>
      <w:r w:rsidRPr="00EC2888">
        <w:t>“If there ever gets a point when they hurt you, let me know and they will have a big thing that comes to them!</w:t>
      </w:r>
      <w:r w:rsidRPr="00EC2888" w:rsidR="00C10B6C">
        <w:t xml:space="preserve"> </w:t>
      </w:r>
      <w:r w:rsidRPr="00EC2888">
        <w:t xml:space="preserve">I swear, </w:t>
      </w:r>
      <w:r w:rsidR="00E763F2">
        <w:t>*</w:t>
      </w:r>
      <w:r w:rsidRPr="00EC2888">
        <w:t xml:space="preserve">I promise I will fix it.” But what is left unsaid is </w:t>
      </w:r>
      <w:r w:rsidRPr="00EC2888">
        <w:t xml:space="preserve">what could turn her down the wrong path. To make someone’s life that much easier so what they did in the past will be nothing what is going on, and what has never been. </w:t>
      </w:r>
      <w:r w:rsidRPr="00EC2888">
        <w:rPr>
          <w:i/>
          <w:iCs/>
        </w:rPr>
        <w:t>Mac leaves with purpose and is going to do everything that she can.</w:t>
      </w:r>
    </w:p>
    <w:p w:rsidRPr="00EC2888" w:rsidR="00EC2888" w:rsidP="00EC2888" w:rsidRDefault="00EC2888" w14:paraId="796025BA" w14:textId="2ABA5FAF">
      <w:r w:rsidRPr="00EC2888">
        <w:t xml:space="preserve">Ed tells Daryl </w:t>
      </w:r>
      <w:r w:rsidRPr="00EC2888">
        <w:rPr>
          <w:i/>
          <w:iCs/>
        </w:rPr>
        <w:t>“I got out of jury duty this week, what an experience I want to go to a court case and see what goes on at least once”</w:t>
      </w:r>
      <w:r w:rsidR="00660399">
        <w:rPr>
          <w:i/>
          <w:iCs/>
        </w:rPr>
        <w:t xml:space="preserve"> *</w:t>
      </w:r>
      <w:r w:rsidRPr="00EC2888">
        <w:t>Daryl- “what are you even talking about?” Glenn jumps in “What’s the deal man? You are killing my vibes!”</w:t>
      </w:r>
      <w:r w:rsidR="00F52544">
        <w:t xml:space="preserve"> </w:t>
      </w:r>
      <w:r w:rsidRPr="00EC2888">
        <w:rPr>
          <w:b/>
          <w:bCs/>
        </w:rPr>
        <w:t>I feel nothing I can't fix this</w:t>
      </w:r>
      <w:r w:rsidR="00F52544">
        <w:rPr>
          <w:b/>
          <w:bCs/>
        </w:rPr>
        <w:t xml:space="preserve"> </w:t>
      </w:r>
      <w:r w:rsidRPr="00EC2888">
        <w:t>He makes comments like those.</w:t>
      </w:r>
    </w:p>
    <w:p w:rsidRPr="00EC2888" w:rsidR="00EC2888" w:rsidP="00EC2888" w:rsidRDefault="00EC2888" w14:paraId="78943A11" w14:textId="4BB2B20F">
      <w:r w:rsidRPr="417C72DF" w:rsidR="00EC2888">
        <w:rPr>
          <w:i w:val="1"/>
          <w:iCs w:val="1"/>
        </w:rPr>
        <w:t xml:space="preserve">Flashback to </w:t>
      </w:r>
      <w:del w:author="Larsen, Ian M CTR (USA)" w:date="2025-09-30T11:57:17.872Z" w:id="301288688">
        <w:r w:rsidRPr="417C72DF" w:rsidDel="00EC2888">
          <w:rPr>
            <w:i w:val="1"/>
            <w:iCs w:val="1"/>
          </w:rPr>
          <w:delText>you</w:delText>
        </w:r>
        <w:r w:rsidRPr="417C72DF" w:rsidDel="00EC2888">
          <w:rPr>
            <w:i w:val="1"/>
            <w:iCs w:val="1"/>
          </w:rPr>
          <w:delText>r</w:delText>
        </w:r>
      </w:del>
      <w:ins w:author="Larsen, Ian M CTR (USA)" w:date="2025-09-30T11:57:17.872Z" w:id="687229802">
        <w:r w:rsidRPr="417C72DF" w:rsidR="567C0ECD">
          <w:rPr>
            <w:i w:val="1"/>
            <w:iCs w:val="1"/>
          </w:rPr>
          <w:t>John's</w:t>
        </w:r>
      </w:ins>
      <w:r w:rsidRPr="417C72DF" w:rsidR="00EC2888">
        <w:rPr>
          <w:i w:val="1"/>
          <w:iCs w:val="1"/>
        </w:rPr>
        <w:t xml:space="preserve"> office in which it is just </w:t>
      </w:r>
      <w:del w:author="Larsen, Ian M CTR (USA)" w:date="2025-09-30T12:04:15.251Z" w:id="903895022">
        <w:r w:rsidRPr="417C72DF" w:rsidDel="00EC2888">
          <w:rPr>
            <w:i w:val="1"/>
            <w:iCs w:val="1"/>
          </w:rPr>
          <w:delText>you</w:delText>
        </w:r>
      </w:del>
      <w:ins w:author="Larsen, Ian M CTR (USA)" w:date="2025-09-30T12:04:16.089Z" w:id="1307636658">
        <w:r w:rsidRPr="417C72DF" w:rsidR="0B06ED63">
          <w:rPr>
            <w:i w:val="1"/>
            <w:iCs w:val="1"/>
          </w:rPr>
          <w:t>him</w:t>
        </w:r>
      </w:ins>
      <w:r w:rsidRPr="417C72DF" w:rsidR="00EC2888">
        <w:rPr>
          <w:i w:val="1"/>
          <w:iCs w:val="1"/>
        </w:rPr>
        <w:t xml:space="preserve"> working and it is empty. The phone rings and </w:t>
      </w:r>
      <w:del w:author="Larsen, Ian M CTR (USA)" w:date="2025-09-30T12:04:22.651Z" w:id="1512309715">
        <w:r w:rsidRPr="417C72DF" w:rsidDel="00EC2888">
          <w:rPr>
            <w:i w:val="1"/>
            <w:iCs w:val="1"/>
          </w:rPr>
          <w:delText>you</w:delText>
        </w:r>
      </w:del>
      <w:ins w:author="Larsen, Ian M CTR (USA)" w:date="2025-09-30T12:04:23.074Z" w:id="803849766">
        <w:r w:rsidRPr="417C72DF" w:rsidR="4122B43A">
          <w:rPr>
            <w:i w:val="1"/>
            <w:iCs w:val="1"/>
          </w:rPr>
          <w:t>John</w:t>
        </w:r>
      </w:ins>
      <w:r w:rsidRPr="417C72DF" w:rsidR="00EC2888">
        <w:rPr>
          <w:i w:val="1"/>
          <w:iCs w:val="1"/>
        </w:rPr>
        <w:t xml:space="preserve"> </w:t>
      </w:r>
      <w:r w:rsidRPr="417C72DF" w:rsidR="00EC2888">
        <w:rPr>
          <w:i w:val="1"/>
          <w:iCs w:val="1"/>
        </w:rPr>
        <w:t>pick</w:t>
      </w:r>
      <w:ins w:author="Larsen, Ian M CTR (USA)" w:date="2025-09-30T12:04:24.841Z" w:id="543591037">
        <w:r w:rsidRPr="417C72DF" w:rsidR="05190FDD">
          <w:rPr>
            <w:i w:val="1"/>
            <w:iCs w:val="1"/>
          </w:rPr>
          <w:t>s</w:t>
        </w:r>
      </w:ins>
      <w:r w:rsidRPr="417C72DF" w:rsidR="00EC2888">
        <w:rPr>
          <w:i w:val="1"/>
          <w:iCs w:val="1"/>
        </w:rPr>
        <w:t xml:space="preserve"> up a call from HR </w:t>
      </w:r>
      <w:r w:rsidRPr="417C72DF" w:rsidR="00EC2888">
        <w:rPr>
          <w:i w:val="1"/>
          <w:iCs w:val="1"/>
        </w:rPr>
        <w:t>stating</w:t>
      </w:r>
      <w:r w:rsidRPr="417C72DF" w:rsidR="00EC2888">
        <w:rPr>
          <w:i w:val="1"/>
          <w:iCs w:val="1"/>
        </w:rPr>
        <w:t xml:space="preserve"> that Rob C. has retired. The background makes everything seem as if something horrible is going on and </w:t>
      </w:r>
      <w:del w:author="Larsen, Ian M CTR (USA)" w:date="2025-09-30T12:04:40.447Z" w:id="1580275066">
        <w:r w:rsidRPr="417C72DF" w:rsidDel="00EC2888">
          <w:rPr>
            <w:i w:val="1"/>
            <w:iCs w:val="1"/>
          </w:rPr>
          <w:delText>you</w:delText>
        </w:r>
      </w:del>
      <w:ins w:author="Larsen, Ian M CTR (USA)" w:date="2025-09-30T12:04:44.695Z" w:id="1797453785">
        <w:r w:rsidRPr="417C72DF" w:rsidR="7C0F6D94">
          <w:rPr>
            <w:i w:val="1"/>
            <w:iCs w:val="1"/>
          </w:rPr>
          <w:t>John</w:t>
        </w:r>
      </w:ins>
      <w:r w:rsidRPr="417C72DF" w:rsidR="00EC2888">
        <w:rPr>
          <w:i w:val="1"/>
          <w:iCs w:val="1"/>
        </w:rPr>
        <w:t xml:space="preserve"> slowly slide</w:t>
      </w:r>
      <w:ins w:author="Larsen, Ian M CTR (USA)" w:date="2025-09-30T12:04:48.171Z" w:id="655116959">
        <w:r w:rsidRPr="417C72DF" w:rsidR="6EEEB331">
          <w:rPr>
            <w:i w:val="1"/>
            <w:iCs w:val="1"/>
          </w:rPr>
          <w:t>s</w:t>
        </w:r>
      </w:ins>
      <w:r w:rsidRPr="417C72DF" w:rsidR="00EC2888">
        <w:rPr>
          <w:i w:val="1"/>
          <w:iCs w:val="1"/>
        </w:rPr>
        <w:t xml:space="preserve"> down the wall.</w:t>
      </w:r>
    </w:p>
    <w:p w:rsidRPr="00EC2888" w:rsidR="00EC2888" w:rsidP="00EC2888" w:rsidRDefault="00EC2888" w14:paraId="698494C9" w14:textId="6832A025">
      <w:del w:author="Larsen, Ian M CTR (USA)" w:date="2025-09-30T12:04:51.411Z" w:id="791933073">
        <w:r w:rsidRPr="417C72DF" w:rsidDel="00EC2888">
          <w:rPr>
            <w:i w:val="1"/>
            <w:iCs w:val="1"/>
          </w:rPr>
          <w:delText>You</w:delText>
        </w:r>
        <w:r w:rsidRPr="417C72DF" w:rsidDel="00EC2888">
          <w:rPr>
            <w:i w:val="1"/>
            <w:iCs w:val="1"/>
          </w:rPr>
          <w:delText xml:space="preserve"> </w:delText>
        </w:r>
      </w:del>
      <w:ins w:author="Larsen, Ian M CTR (USA)" w:date="2025-09-30T12:04:51.933Z" w:id="241050848">
        <w:r w:rsidRPr="417C72DF" w:rsidR="4A0C7DED">
          <w:rPr>
            <w:i w:val="1"/>
            <w:iCs w:val="1"/>
          </w:rPr>
          <w:t>John</w:t>
        </w:r>
      </w:ins>
      <w:del w:author="Larsen, Ian M CTR (USA)" w:date="2025-09-30T12:04:55.295Z" w:id="667922387">
        <w:r w:rsidRPr="417C72DF" w:rsidDel="00EC2888">
          <w:rPr>
            <w:i w:val="1"/>
            <w:iCs w:val="1"/>
          </w:rPr>
          <w:delText>are</w:delText>
        </w:r>
      </w:del>
      <w:ins w:author="Larsen, Ian M CTR (USA)" w:date="2025-09-30T12:04:56.551Z" w:id="669798306">
        <w:r w:rsidRPr="417C72DF" w:rsidR="00EF0274">
          <w:rPr>
            <w:i w:val="1"/>
            <w:iCs w:val="1"/>
          </w:rPr>
          <w:t xml:space="preserve"> is</w:t>
        </w:r>
      </w:ins>
      <w:r w:rsidRPr="417C72DF" w:rsidR="00EC2888">
        <w:rPr>
          <w:i w:val="1"/>
          <w:iCs w:val="1"/>
        </w:rPr>
        <w:t xml:space="preserve"> at the bottom of the prison. </w:t>
      </w:r>
      <w:del w:author="Larsen, Ian M CTR (USA)" w:date="2025-09-30T12:05:02.561Z" w:id="1826726026">
        <w:r w:rsidRPr="417C72DF" w:rsidDel="00EC2888">
          <w:rPr>
            <w:i w:val="1"/>
            <w:iCs w:val="1"/>
          </w:rPr>
          <w:delText>You</w:delText>
        </w:r>
      </w:del>
      <w:ins w:author="Larsen, Ian M CTR (USA)" w:date="2025-09-30T12:05:03.087Z" w:id="845596578">
        <w:r w:rsidRPr="417C72DF" w:rsidR="75AE8423">
          <w:rPr>
            <w:i w:val="1"/>
            <w:iCs w:val="1"/>
          </w:rPr>
          <w:t>John</w:t>
        </w:r>
      </w:ins>
      <w:r w:rsidRPr="417C72DF" w:rsidR="00EC2888">
        <w:rPr>
          <w:i w:val="1"/>
          <w:iCs w:val="1"/>
        </w:rPr>
        <w:t xml:space="preserve"> look</w:t>
      </w:r>
      <w:ins w:author="Larsen, Ian M CTR (USA)" w:date="2025-09-30T12:05:04.544Z" w:id="1261855408">
        <w:r w:rsidRPr="417C72DF" w:rsidR="6DBA2E83">
          <w:rPr>
            <w:i w:val="1"/>
            <w:iCs w:val="1"/>
          </w:rPr>
          <w:t>s</w:t>
        </w:r>
      </w:ins>
      <w:r w:rsidRPr="417C72DF" w:rsidR="00EC2888">
        <w:rPr>
          <w:i w:val="1"/>
          <w:iCs w:val="1"/>
        </w:rPr>
        <w:t xml:space="preserve"> </w:t>
      </w:r>
      <w:r w:rsidRPr="417C72DF" w:rsidR="00EC2888">
        <w:rPr>
          <w:i w:val="1"/>
          <w:iCs w:val="1"/>
        </w:rPr>
        <w:t>with</w:t>
      </w:r>
      <w:r w:rsidRPr="417C72DF" w:rsidR="00EC2888">
        <w:rPr>
          <w:i w:val="1"/>
          <w:iCs w:val="1"/>
        </w:rPr>
        <w:t xml:space="preserve"> </w:t>
      </w:r>
      <w:r w:rsidRPr="417C72DF" w:rsidR="00EC2888">
        <w:rPr>
          <w:i w:val="1"/>
          <w:iCs w:val="1"/>
        </w:rPr>
        <w:t>what seems to be the</w:t>
      </w:r>
      <w:r w:rsidRPr="417C72DF" w:rsidR="00EC2888">
        <w:rPr>
          <w:i w:val="1"/>
          <w:iCs w:val="1"/>
        </w:rPr>
        <w:t xml:space="preserve"> saddest eyes in history and then say</w:t>
      </w:r>
      <w:ins w:author="Larsen, Ian M CTR (USA)" w:date="2025-09-30T12:05:32.134Z" w:id="1712234012">
        <w:r w:rsidRPr="417C72DF" w:rsidR="21D58024">
          <w:rPr>
            <w:i w:val="1"/>
            <w:iCs w:val="1"/>
          </w:rPr>
          <w:t>s</w:t>
        </w:r>
      </w:ins>
      <w:r w:rsidRPr="417C72DF" w:rsidR="00EC2888">
        <w:rPr>
          <w:i w:val="1"/>
          <w:iCs w:val="1"/>
        </w:rPr>
        <w:t xml:space="preserve"> to </w:t>
      </w:r>
      <w:del w:author="Larsen, Ian M CTR (USA)" w:date="2025-09-30T11:57:17.873Z" w:id="899171688">
        <w:r w:rsidRPr="417C72DF" w:rsidDel="00EC2888">
          <w:rPr>
            <w:i w:val="1"/>
            <w:iCs w:val="1"/>
          </w:rPr>
          <w:delText>you</w:delText>
        </w:r>
        <w:r w:rsidRPr="417C72DF" w:rsidDel="00EC2888">
          <w:rPr>
            <w:i w:val="1"/>
            <w:iCs w:val="1"/>
          </w:rPr>
          <w:delText>r</w:delText>
        </w:r>
      </w:del>
      <w:ins w:author="Larsen, Ian M CTR (USA)" w:date="2025-09-30T12:05:28.408Z" w:id="205280350">
        <w:r w:rsidRPr="417C72DF" w:rsidR="5B50CD42">
          <w:rPr>
            <w:i w:val="1"/>
            <w:iCs w:val="1"/>
          </w:rPr>
          <w:t>him</w:t>
        </w:r>
      </w:ins>
      <w:r w:rsidRPr="417C72DF" w:rsidR="00EC2888">
        <w:rPr>
          <w:i w:val="1"/>
          <w:iCs w:val="1"/>
        </w:rPr>
        <w:t>self:</w:t>
      </w:r>
    </w:p>
    <w:p w:rsidRPr="00EC2888" w:rsidR="00EC2888" w:rsidP="00EC2888" w:rsidRDefault="00EC2888" w14:paraId="1E4CD18B" w14:textId="537B66EE">
      <w:r w:rsidRPr="00EC2888">
        <w:rPr>
          <w:i/>
          <w:iCs/>
        </w:rPr>
        <w:t xml:space="preserve">"If everyone is </w:t>
      </w:r>
      <w:proofErr w:type="gramStart"/>
      <w:r w:rsidRPr="00EC2888">
        <w:rPr>
          <w:i/>
          <w:iCs/>
        </w:rPr>
        <w:t>dead</w:t>
      </w:r>
      <w:proofErr w:type="gramEnd"/>
      <w:r w:rsidRPr="00EC2888">
        <w:rPr>
          <w:i/>
          <w:iCs/>
        </w:rPr>
        <w:t xml:space="preserve"> what does it matter?"</w:t>
      </w:r>
      <w:r w:rsidR="00A4386B">
        <w:rPr>
          <w:i/>
          <w:iCs/>
        </w:rPr>
        <w:t xml:space="preserve"> </w:t>
      </w:r>
      <w:r w:rsidRPr="00EC2888">
        <w:t xml:space="preserve">In which someone responds, it’s Rick, </w:t>
      </w:r>
      <w:r w:rsidR="006D3C1F">
        <w:t xml:space="preserve">in </w:t>
      </w:r>
      <w:r w:rsidRPr="00EC2888">
        <w:t>a serious tone</w:t>
      </w:r>
      <w:r w:rsidR="00A4386B">
        <w:t xml:space="preserve"> </w:t>
      </w:r>
      <w:r w:rsidRPr="00EC2888">
        <w:rPr>
          <w:i/>
          <w:iCs/>
        </w:rPr>
        <w:t>“We will not follow that path here!”</w:t>
      </w:r>
    </w:p>
    <w:p w:rsidRPr="00EC2888" w:rsidR="00EC2888" w:rsidP="00EC2888" w:rsidRDefault="00386A61" w14:paraId="5F916B6E" w14:textId="2CFDCB9A">
      <w:r>
        <w:rPr>
          <w:i/>
          <w:iCs/>
        </w:rPr>
        <w:t>“</w:t>
      </w:r>
      <w:r w:rsidRPr="00EC2888" w:rsidR="00EC2888">
        <w:rPr>
          <w:i/>
          <w:iCs/>
        </w:rPr>
        <w:t>After it has come into fruition, then it happens, it is as a good person but even so it will be so much trouble for even the nicest and most giving of you</w:t>
      </w:r>
      <w:r w:rsidR="00831DFC">
        <w:rPr>
          <w:i/>
          <w:iCs/>
        </w:rPr>
        <w:t>.</w:t>
      </w:r>
      <w:r>
        <w:rPr>
          <w:i/>
          <w:iCs/>
        </w:rPr>
        <w:t>”</w:t>
      </w:r>
      <w:r w:rsidR="00831DFC">
        <w:rPr>
          <w:i/>
          <w:iCs/>
        </w:rPr>
        <w:t xml:space="preserve"> </w:t>
      </w:r>
      <w:r w:rsidRPr="00EC2888" w:rsidR="00EC2888">
        <w:t xml:space="preserve">And after saying the </w:t>
      </w:r>
      <w:proofErr w:type="gramStart"/>
      <w:r w:rsidRPr="00EC2888" w:rsidR="00EC2888">
        <w:t xml:space="preserve">words </w:t>
      </w:r>
      <w:proofErr w:type="gramEnd"/>
      <w:r w:rsidRPr="00EC2888" w:rsidR="00EC2888">
        <w:t>The G</w:t>
      </w:r>
      <w:r w:rsidR="003F5A22">
        <w:t>overnor</w:t>
      </w:r>
      <w:r w:rsidRPr="00EC2888" w:rsidR="00EC2888">
        <w:t xml:space="preserve"> </w:t>
      </w:r>
      <w:proofErr w:type="gramStart"/>
      <w:r w:rsidRPr="00EC2888" w:rsidR="00EC2888">
        <w:t>appears</w:t>
      </w:r>
      <w:proofErr w:type="gramEnd"/>
    </w:p>
    <w:p w:rsidRPr="00EC2888" w:rsidR="00EC2888" w:rsidP="00EC2888" w:rsidRDefault="00EC2888" w14:paraId="68D343DC" w14:textId="396D4885">
      <w:r w:rsidR="00EC2888">
        <w:rPr/>
        <w:t xml:space="preserve">Everything starts coming </w:t>
      </w:r>
      <w:r w:rsidR="00EC2888">
        <w:rPr/>
        <w:t>down</w:t>
      </w:r>
      <w:r w:rsidR="00EC2888">
        <w:rPr/>
        <w:t xml:space="preserve"> it feels like something horrible may happen again. After </w:t>
      </w:r>
      <w:del w:author="Larsen, Ian M CTR (USA)" w:date="2025-09-30T12:05:40.119Z" w:id="206176311">
        <w:r w:rsidDel="00EC2888">
          <w:delText>you</w:delText>
        </w:r>
        <w:r w:rsidDel="00EC2888">
          <w:delText xml:space="preserve"> </w:delText>
        </w:r>
      </w:del>
      <w:ins w:author="Larsen, Ian M CTR (USA)" w:date="2025-09-30T12:05:43.644Z" w:id="580626251">
        <w:r w:rsidR="1625B428">
          <w:t xml:space="preserve">John </w:t>
        </w:r>
      </w:ins>
      <w:r w:rsidR="00EC2888">
        <w:rPr/>
        <w:t xml:space="preserve">and the team have </w:t>
      </w:r>
      <w:r w:rsidR="00EC2888">
        <w:rPr/>
        <w:t>done</w:t>
      </w:r>
      <w:r w:rsidR="00EC2888">
        <w:rPr/>
        <w:t xml:space="preserve"> a solid effort there has been a new solution that has changed the hearts and minds of everyone there and </w:t>
      </w:r>
      <w:r w:rsidRPr="417C72DF" w:rsidR="00EC2888">
        <w:rPr>
          <w:i w:val="1"/>
          <w:iCs w:val="1"/>
        </w:rPr>
        <w:t xml:space="preserve">there are people to help </w:t>
      </w:r>
      <w:r w:rsidR="00EC2888">
        <w:rPr/>
        <w:t xml:space="preserve">with those. </w:t>
      </w:r>
      <w:r w:rsidR="00EC2888">
        <w:rPr/>
        <w:t>So</w:t>
      </w:r>
      <w:r w:rsidR="00EC2888">
        <w:rPr/>
        <w:t xml:space="preserve"> it is all working, </w:t>
      </w:r>
      <w:r w:rsidR="00EC2888">
        <w:rPr/>
        <w:t>as a result of</w:t>
      </w:r>
      <w:r w:rsidR="00EC2888">
        <w:rPr/>
        <w:t xml:space="preserve"> the amazing crew around there. </w:t>
      </w:r>
      <w:r w:rsidRPr="417C72DF" w:rsidR="00EC2888">
        <w:rPr>
          <w:i w:val="1"/>
          <w:iCs w:val="1"/>
        </w:rPr>
        <w:t xml:space="preserve">But what does that mean for the plan, what will they do and how will all this </w:t>
      </w:r>
      <w:r w:rsidRPr="417C72DF" w:rsidR="00EC2888">
        <w:rPr>
          <w:i w:val="1"/>
          <w:iCs w:val="1"/>
        </w:rPr>
        <w:t>change</w:t>
      </w:r>
      <w:r w:rsidRPr="417C72DF" w:rsidR="00EC2888">
        <w:rPr>
          <w:i w:val="1"/>
          <w:iCs w:val="1"/>
        </w:rPr>
        <w:t xml:space="preserve"> that is it makes it </w:t>
      </w:r>
      <w:r w:rsidRPr="417C72DF" w:rsidR="00EC2888">
        <w:rPr>
          <w:i w:val="1"/>
          <w:iCs w:val="1"/>
        </w:rPr>
        <w:t>worth</w:t>
      </w:r>
      <w:r w:rsidRPr="417C72DF" w:rsidR="00EC2888">
        <w:rPr>
          <w:i w:val="1"/>
          <w:iCs w:val="1"/>
        </w:rPr>
        <w:t xml:space="preserve"> more or is it something that they needed. </w:t>
      </w:r>
      <w:r w:rsidR="00EC2888">
        <w:rPr/>
        <w:t>The Governor's voice pierces the chaos</w:t>
      </w:r>
      <w:r w:rsidR="00F75D4D">
        <w:rPr/>
        <w:t>,</w:t>
      </w:r>
      <w:r w:rsidR="00EC2888">
        <w:rPr/>
        <w:t xml:space="preserve"> </w:t>
      </w:r>
      <w:r w:rsidR="00F75D4D">
        <w:rPr/>
        <w:t>“</w:t>
      </w:r>
      <w:r w:rsidR="00EC2888">
        <w:rPr/>
        <w:t>It is over</w:t>
      </w:r>
      <w:r w:rsidR="00F75D4D">
        <w:rPr/>
        <w:t>!</w:t>
      </w:r>
      <w:r w:rsidR="00EC2888">
        <w:rPr/>
        <w:t xml:space="preserve"> "</w:t>
      </w:r>
    </w:p>
    <w:p w:rsidRPr="00AF53A2" w:rsidR="00EC2888" w:rsidP="00AF53A2" w:rsidRDefault="00EC2888" w14:paraId="7143FBA6" w14:textId="581D36B1">
      <w:r w:rsidRPr="00EC2888">
        <w:t xml:space="preserve">The sound is loud the group is scattered as all has gone dark, with one line that keeps going the wind: </w:t>
      </w:r>
      <w:r w:rsidR="00F75D4D">
        <w:t>“</w:t>
      </w:r>
      <w:r w:rsidRPr="00EC2888">
        <w:t>Help!</w:t>
      </w:r>
      <w:r w:rsidR="00F75D4D">
        <w:t>”</w:t>
      </w:r>
    </w:p>
    <w:p w:rsidR="000A0A19" w:rsidRDefault="000A0A19" w14:paraId="5CBCFAF8" w14:textId="77777777"/>
    <w:sectPr w:rsidR="000A0A19">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L(" w:author="Larsen, Ian M CTR (USA)" w:date="2025-09-30T07:54:07" w:id="264707891">
    <w:p xmlns:w14="http://schemas.microsoft.com/office/word/2010/wordml" xmlns:w="http://schemas.openxmlformats.org/wordprocessingml/2006/main" w:rsidR="1A14ACF9" w:rsidRDefault="0A12710B" w14:paraId="6C6ABC1B" w14:textId="43A8FFA7">
      <w:pPr>
        <w:pStyle w:val="CommentText"/>
      </w:pPr>
      <w:r>
        <w:rPr>
          <w:rStyle w:val="CommentReference"/>
        </w:rPr>
        <w:annotationRef/>
      </w:r>
      <w:r>
        <w:fldChar w:fldCharType="begin"/>
      </w:r>
      <w:r>
        <w:instrText xml:space="preserve"> HYPERLINK "mailto:john.r.salazar.ctr@mail.mil"</w:instrText>
      </w:r>
      <w:bookmarkStart w:name="_@_E103DBE12DF14494A33228556CF73DCCZ" w:id="285535964"/>
      <w:r>
        <w:fldChar w:fldCharType="separate"/>
      </w:r>
      <w:bookmarkEnd w:id="285535964"/>
      <w:r w:rsidRPr="7694442B" w:rsidR="4A8F9B5A">
        <w:rPr>
          <w:rStyle w:val="Mention"/>
          <w:noProof/>
        </w:rPr>
        <w:t>@Salazar, John R CTR DISA DCDC (USA)</w:t>
      </w:r>
      <w:r>
        <w:fldChar w:fldCharType="end"/>
      </w:r>
      <w:r w:rsidRPr="02A1517E" w:rsidR="6360BA56">
        <w:t xml:space="preserve"> </w:t>
      </w:r>
    </w:p>
    <w:p xmlns:w14="http://schemas.microsoft.com/office/word/2010/wordml" xmlns:w="http://schemas.openxmlformats.org/wordprocessingml/2006/main" w:rsidR="6E881CE0" w:rsidRDefault="3B180739" w14:paraId="7235A1E6" w14:textId="25F84CE1">
      <w:pPr>
        <w:pStyle w:val="CommentText"/>
      </w:pPr>
      <w:r w:rsidRPr="02CE9CB7" w:rsidR="2596F1CA">
        <w:t>I see you seem to like the mix and match characters better than the uniform style ones.</w:t>
      </w:r>
    </w:p>
  </w:comment>
</w:comments>
</file>

<file path=word/commentsExtended.xml><?xml version="1.0" encoding="utf-8"?>
<w15:commentsEx xmlns:mc="http://schemas.openxmlformats.org/markup-compatibility/2006" xmlns:w15="http://schemas.microsoft.com/office/word/2012/wordml" mc:Ignorable="w15">
  <w15:commentEx w15:done="0" w15:paraId="7235A1E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E80A87B" w16cex:dateUtc="2025-09-30T11:54:07.496Z"/>
</w16cex:commentsExtensible>
</file>

<file path=word/commentsIds.xml><?xml version="1.0" encoding="utf-8"?>
<w16cid:commentsIds xmlns:mc="http://schemas.openxmlformats.org/markup-compatibility/2006" xmlns:w16cid="http://schemas.microsoft.com/office/word/2016/wordml/cid" mc:Ignorable="w16cid">
  <w16cid:commentId w16cid:paraId="7235A1E6" w16cid:durableId="0E80A87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8286A"/>
    <w:multiLevelType w:val="multilevel"/>
    <w:tmpl w:val="58D8B8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9DB2282"/>
    <w:multiLevelType w:val="multilevel"/>
    <w:tmpl w:val="3F54F48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A68405C"/>
    <w:multiLevelType w:val="multilevel"/>
    <w:tmpl w:val="AAE824C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B5D0716"/>
    <w:multiLevelType w:val="multilevel"/>
    <w:tmpl w:val="0E20504C"/>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28DD6ED6"/>
    <w:multiLevelType w:val="multilevel"/>
    <w:tmpl w:val="B9DA915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BA64A70"/>
    <w:multiLevelType w:val="multilevel"/>
    <w:tmpl w:val="D434744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52F772A"/>
    <w:multiLevelType w:val="multilevel"/>
    <w:tmpl w:val="9B26882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667D078F"/>
    <w:multiLevelType w:val="multilevel"/>
    <w:tmpl w:val="598CB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6A5228CE"/>
    <w:multiLevelType w:val="multilevel"/>
    <w:tmpl w:val="41501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9949FC"/>
    <w:multiLevelType w:val="multilevel"/>
    <w:tmpl w:val="0EF2C4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6C74746B"/>
    <w:multiLevelType w:val="multilevel"/>
    <w:tmpl w:val="ED300E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6F351FE9"/>
    <w:multiLevelType w:val="multilevel"/>
    <w:tmpl w:val="C54A4DE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749153923">
    <w:abstractNumId w:val="1"/>
  </w:num>
  <w:num w:numId="2" w16cid:durableId="1024094172">
    <w:abstractNumId w:val="2"/>
  </w:num>
  <w:num w:numId="3" w16cid:durableId="1670988653">
    <w:abstractNumId w:val="3"/>
  </w:num>
  <w:num w:numId="4" w16cid:durableId="1218662397">
    <w:abstractNumId w:val="11"/>
  </w:num>
  <w:num w:numId="5" w16cid:durableId="1441604071">
    <w:abstractNumId w:val="9"/>
  </w:num>
  <w:num w:numId="6" w16cid:durableId="1937639942">
    <w:abstractNumId w:val="6"/>
  </w:num>
  <w:num w:numId="7" w16cid:durableId="557327007">
    <w:abstractNumId w:val="0"/>
  </w:num>
  <w:num w:numId="8" w16cid:durableId="770206582">
    <w:abstractNumId w:val="10"/>
  </w:num>
  <w:num w:numId="9" w16cid:durableId="1699309737">
    <w:abstractNumId w:val="7"/>
  </w:num>
  <w:num w:numId="10" w16cid:durableId="1653169663">
    <w:abstractNumId w:val="8"/>
  </w:num>
  <w:num w:numId="11" w16cid:durableId="1289361653">
    <w:abstractNumId w:val="5"/>
  </w:num>
  <w:num w:numId="12" w16cid:durableId="293946092">
    <w:abstractNumId w:val="4"/>
  </w:num>
</w:numbering>
</file>

<file path=word/people.xml><?xml version="1.0" encoding="utf-8"?>
<w15:people xmlns:mc="http://schemas.openxmlformats.org/markup-compatibility/2006" xmlns:w15="http://schemas.microsoft.com/office/word/2012/wordml" mc:Ignorable="w15">
  <w15:person w15:author="Larsen, Ian M CTR (USA)">
    <w15:presenceInfo w15:providerId="AD" w15:userId="S::ian.m.larsen2.ctr@mail.mil::2ef74d52-a291-4e6d-b935-7f1d39013ed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tru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04F"/>
    <w:rsid w:val="0001748B"/>
    <w:rsid w:val="00030327"/>
    <w:rsid w:val="00065A3D"/>
    <w:rsid w:val="000A0A19"/>
    <w:rsid w:val="000A20CD"/>
    <w:rsid w:val="000F234F"/>
    <w:rsid w:val="001178CF"/>
    <w:rsid w:val="00161A7F"/>
    <w:rsid w:val="001810CB"/>
    <w:rsid w:val="00194DBC"/>
    <w:rsid w:val="001C4C7E"/>
    <w:rsid w:val="00207676"/>
    <w:rsid w:val="00235A94"/>
    <w:rsid w:val="002427A5"/>
    <w:rsid w:val="002A16D8"/>
    <w:rsid w:val="002A1AB9"/>
    <w:rsid w:val="002C7F58"/>
    <w:rsid w:val="002E06F0"/>
    <w:rsid w:val="00343608"/>
    <w:rsid w:val="00353972"/>
    <w:rsid w:val="00357DE0"/>
    <w:rsid w:val="00365B9D"/>
    <w:rsid w:val="00386A61"/>
    <w:rsid w:val="00391730"/>
    <w:rsid w:val="003C19EC"/>
    <w:rsid w:val="003C6015"/>
    <w:rsid w:val="003E3CF0"/>
    <w:rsid w:val="003F1BE0"/>
    <w:rsid w:val="003F5A22"/>
    <w:rsid w:val="00400209"/>
    <w:rsid w:val="0040424F"/>
    <w:rsid w:val="005001FD"/>
    <w:rsid w:val="00533636"/>
    <w:rsid w:val="00542948"/>
    <w:rsid w:val="00550E9C"/>
    <w:rsid w:val="005A5359"/>
    <w:rsid w:val="005B0214"/>
    <w:rsid w:val="005D6A7E"/>
    <w:rsid w:val="0063748C"/>
    <w:rsid w:val="00643708"/>
    <w:rsid w:val="006441FE"/>
    <w:rsid w:val="00660399"/>
    <w:rsid w:val="00695C05"/>
    <w:rsid w:val="006C0F25"/>
    <w:rsid w:val="006D3C1F"/>
    <w:rsid w:val="007258BE"/>
    <w:rsid w:val="0072622B"/>
    <w:rsid w:val="00732C8B"/>
    <w:rsid w:val="007672AE"/>
    <w:rsid w:val="007C20ED"/>
    <w:rsid w:val="007D5A93"/>
    <w:rsid w:val="00831DFC"/>
    <w:rsid w:val="008340B7"/>
    <w:rsid w:val="00856463"/>
    <w:rsid w:val="008702A6"/>
    <w:rsid w:val="008924AB"/>
    <w:rsid w:val="008937B6"/>
    <w:rsid w:val="008A6F40"/>
    <w:rsid w:val="008D1A4C"/>
    <w:rsid w:val="00915EE1"/>
    <w:rsid w:val="00924A29"/>
    <w:rsid w:val="00956A9F"/>
    <w:rsid w:val="009B3780"/>
    <w:rsid w:val="00A4386B"/>
    <w:rsid w:val="00A47487"/>
    <w:rsid w:val="00A53711"/>
    <w:rsid w:val="00A85FD1"/>
    <w:rsid w:val="00AE6E87"/>
    <w:rsid w:val="00AF53A2"/>
    <w:rsid w:val="00B02AA0"/>
    <w:rsid w:val="00B077E9"/>
    <w:rsid w:val="00B23307"/>
    <w:rsid w:val="00B31778"/>
    <w:rsid w:val="00B550CC"/>
    <w:rsid w:val="00B86019"/>
    <w:rsid w:val="00B96E53"/>
    <w:rsid w:val="00BB4493"/>
    <w:rsid w:val="00BD03DB"/>
    <w:rsid w:val="00BF43ED"/>
    <w:rsid w:val="00BF644E"/>
    <w:rsid w:val="00C10B6C"/>
    <w:rsid w:val="00C13629"/>
    <w:rsid w:val="00C278C8"/>
    <w:rsid w:val="00C86BFB"/>
    <w:rsid w:val="00C87415"/>
    <w:rsid w:val="00D4497A"/>
    <w:rsid w:val="00D657E3"/>
    <w:rsid w:val="00D76538"/>
    <w:rsid w:val="00D86B8D"/>
    <w:rsid w:val="00DC76D6"/>
    <w:rsid w:val="00DC7C71"/>
    <w:rsid w:val="00E2704F"/>
    <w:rsid w:val="00E27AC4"/>
    <w:rsid w:val="00E33828"/>
    <w:rsid w:val="00E61F17"/>
    <w:rsid w:val="00E6502B"/>
    <w:rsid w:val="00E65BEB"/>
    <w:rsid w:val="00E763F2"/>
    <w:rsid w:val="00EA24D7"/>
    <w:rsid w:val="00EC2888"/>
    <w:rsid w:val="00EF0274"/>
    <w:rsid w:val="00F01616"/>
    <w:rsid w:val="00F01BB6"/>
    <w:rsid w:val="00F02773"/>
    <w:rsid w:val="00F03AE1"/>
    <w:rsid w:val="00F35F6F"/>
    <w:rsid w:val="00F476BC"/>
    <w:rsid w:val="00F52544"/>
    <w:rsid w:val="00F66AE7"/>
    <w:rsid w:val="00F75D4D"/>
    <w:rsid w:val="00F858E3"/>
    <w:rsid w:val="00FA69EB"/>
    <w:rsid w:val="00FD250F"/>
    <w:rsid w:val="00FD7A35"/>
    <w:rsid w:val="02177921"/>
    <w:rsid w:val="03035910"/>
    <w:rsid w:val="05190FDD"/>
    <w:rsid w:val="083F61DC"/>
    <w:rsid w:val="09EE9EED"/>
    <w:rsid w:val="0AB9A00F"/>
    <w:rsid w:val="0B06ED63"/>
    <w:rsid w:val="0CF30C74"/>
    <w:rsid w:val="0FE95990"/>
    <w:rsid w:val="1147FC07"/>
    <w:rsid w:val="11B4422F"/>
    <w:rsid w:val="1345187D"/>
    <w:rsid w:val="1519D14D"/>
    <w:rsid w:val="15306188"/>
    <w:rsid w:val="15531FD1"/>
    <w:rsid w:val="1625B428"/>
    <w:rsid w:val="1742DA1E"/>
    <w:rsid w:val="1B3B27DD"/>
    <w:rsid w:val="1CBDFBCA"/>
    <w:rsid w:val="1E606E86"/>
    <w:rsid w:val="1F1929A0"/>
    <w:rsid w:val="20DE424C"/>
    <w:rsid w:val="21D58024"/>
    <w:rsid w:val="26E8362E"/>
    <w:rsid w:val="2C73FC0B"/>
    <w:rsid w:val="2D0F40A4"/>
    <w:rsid w:val="2E180090"/>
    <w:rsid w:val="2E181DAD"/>
    <w:rsid w:val="32896CE9"/>
    <w:rsid w:val="396ABFFF"/>
    <w:rsid w:val="3BF5E059"/>
    <w:rsid w:val="3C28E0B5"/>
    <w:rsid w:val="3E0E7E4D"/>
    <w:rsid w:val="3F1783D3"/>
    <w:rsid w:val="40C6B8BC"/>
    <w:rsid w:val="4122B43A"/>
    <w:rsid w:val="417C72DF"/>
    <w:rsid w:val="41B6229D"/>
    <w:rsid w:val="41E440EC"/>
    <w:rsid w:val="42627C4A"/>
    <w:rsid w:val="46D3E7F9"/>
    <w:rsid w:val="474F7403"/>
    <w:rsid w:val="47E9F5BB"/>
    <w:rsid w:val="49EDF2CC"/>
    <w:rsid w:val="4A0C7DED"/>
    <w:rsid w:val="4F1DA7E7"/>
    <w:rsid w:val="50A7EDCF"/>
    <w:rsid w:val="51E8A5D0"/>
    <w:rsid w:val="567C0ECD"/>
    <w:rsid w:val="5B50CD42"/>
    <w:rsid w:val="5BEB8599"/>
    <w:rsid w:val="608E7BA6"/>
    <w:rsid w:val="621CE16F"/>
    <w:rsid w:val="66EEFE65"/>
    <w:rsid w:val="66F503D6"/>
    <w:rsid w:val="6974DA13"/>
    <w:rsid w:val="6C2B6752"/>
    <w:rsid w:val="6DBA2E83"/>
    <w:rsid w:val="6EA1E03E"/>
    <w:rsid w:val="6EEEB331"/>
    <w:rsid w:val="710B62B8"/>
    <w:rsid w:val="7135B136"/>
    <w:rsid w:val="75AE8423"/>
    <w:rsid w:val="7712D9AE"/>
    <w:rsid w:val="7C0F6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C0F84"/>
  <w15:chartTrackingRefBased/>
  <w15:docId w15:val="{93B899AF-4874-4F33-B1C3-46E3B8C965D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2704F"/>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2704F"/>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70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70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70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70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70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70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704F"/>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2704F"/>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E2704F"/>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E2704F"/>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E2704F"/>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E2704F"/>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E2704F"/>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E2704F"/>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E2704F"/>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E2704F"/>
    <w:rPr>
      <w:rFonts w:eastAsiaTheme="majorEastAsia" w:cstheme="majorBidi"/>
      <w:color w:val="272727" w:themeColor="text1" w:themeTint="D8"/>
    </w:rPr>
  </w:style>
  <w:style w:type="paragraph" w:styleId="Title">
    <w:name w:val="Title"/>
    <w:basedOn w:val="Normal"/>
    <w:next w:val="Normal"/>
    <w:link w:val="TitleChar"/>
    <w:uiPriority w:val="10"/>
    <w:qFormat/>
    <w:rsid w:val="00E2704F"/>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2704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E2704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270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704F"/>
    <w:pPr>
      <w:spacing w:before="160"/>
      <w:jc w:val="center"/>
    </w:pPr>
    <w:rPr>
      <w:i/>
      <w:iCs/>
      <w:color w:val="404040" w:themeColor="text1" w:themeTint="BF"/>
    </w:rPr>
  </w:style>
  <w:style w:type="character" w:styleId="QuoteChar" w:customStyle="1">
    <w:name w:val="Quote Char"/>
    <w:basedOn w:val="DefaultParagraphFont"/>
    <w:link w:val="Quote"/>
    <w:uiPriority w:val="29"/>
    <w:rsid w:val="00E2704F"/>
    <w:rPr>
      <w:i/>
      <w:iCs/>
      <w:color w:val="404040" w:themeColor="text1" w:themeTint="BF"/>
    </w:rPr>
  </w:style>
  <w:style w:type="paragraph" w:styleId="ListParagraph">
    <w:name w:val="List Paragraph"/>
    <w:basedOn w:val="Normal"/>
    <w:uiPriority w:val="34"/>
    <w:qFormat/>
    <w:rsid w:val="00E2704F"/>
    <w:pPr>
      <w:ind w:left="720"/>
      <w:contextualSpacing/>
    </w:pPr>
  </w:style>
  <w:style w:type="character" w:styleId="IntenseEmphasis">
    <w:name w:val="Intense Emphasis"/>
    <w:basedOn w:val="DefaultParagraphFont"/>
    <w:uiPriority w:val="21"/>
    <w:qFormat/>
    <w:rsid w:val="00E2704F"/>
    <w:rPr>
      <w:i/>
      <w:iCs/>
      <w:color w:val="0F4761" w:themeColor="accent1" w:themeShade="BF"/>
    </w:rPr>
  </w:style>
  <w:style w:type="paragraph" w:styleId="IntenseQuote">
    <w:name w:val="Intense Quote"/>
    <w:basedOn w:val="Normal"/>
    <w:next w:val="Normal"/>
    <w:link w:val="IntenseQuoteChar"/>
    <w:uiPriority w:val="30"/>
    <w:qFormat/>
    <w:rsid w:val="00E2704F"/>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2704F"/>
    <w:rPr>
      <w:i/>
      <w:iCs/>
      <w:color w:val="0F4761" w:themeColor="accent1" w:themeShade="BF"/>
    </w:rPr>
  </w:style>
  <w:style w:type="character" w:styleId="IntenseReference">
    <w:name w:val="Intense Reference"/>
    <w:basedOn w:val="DefaultParagraphFont"/>
    <w:uiPriority w:val="32"/>
    <w:qFormat/>
    <w:rsid w:val="00E2704F"/>
    <w:rPr>
      <w:b/>
      <w:bCs/>
      <w:smallCaps/>
      <w:color w:val="0F4761" w:themeColor="accent1" w:themeShade="BF"/>
      <w:spacing w:val="5"/>
    </w:rPr>
  </w:style>
  <w:style w:type="table" w:styleId="TableGrid">
    <w:name w:val="Table Grid"/>
    <w:basedOn w:val="TableNormal"/>
    <w:uiPriority w:val="39"/>
    <w:rsid w:val="0054294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tasks.xml><?xml version="1.0" encoding="utf-8"?>
<t:Tasks xmlns:t="http://schemas.microsoft.com/office/tasks/2019/documenttasks" xmlns:oel="http://schemas.microsoft.com/office/2019/extlst">
  <t:Task id="{39433BE3-153D-41C9-9E8F-AA9D380187BC}">
    <t:Anchor>
      <t:Comment id="243312763"/>
    </t:Anchor>
    <t:History>
      <t:Event id="{19DDC175-B83C-42B7-B863-1AFC0BE60511}" time="2025-09-30T11:54:07.508Z">
        <t:Attribution userId="S::ian.m.larsen2.ctr@mail.mil::2ef74d52-a291-4e6d-b935-7f1d39013ed1" userProvider="AD" userName="Larsen, Ian M CTR (USA)"/>
        <t:Anchor>
          <t:Comment id="243312763"/>
        </t:Anchor>
        <t:Create/>
      </t:Event>
      <t:Event id="{E00A843C-A3A4-417E-B1CC-51B98F1F182D}" time="2025-09-30T11:54:07.508Z">
        <t:Attribution userId="S::ian.m.larsen2.ctr@mail.mil::2ef74d52-a291-4e6d-b935-7f1d39013ed1" userProvider="AD" userName="Larsen, Ian M CTR (USA)"/>
        <t:Anchor>
          <t:Comment id="243312763"/>
        </t:Anchor>
        <t:Assign userId="S::john.r.salazar.ctr@mail.mil::78f4aaea-d98e-4ecc-9f26-72635f8b32be" userProvider="AD" userName="Salazar, John R CTR DISA DCDC (USA)"/>
      </t:Event>
      <t:Event id="{DD53B17C-9F39-4083-94AB-A36CEDBDDC4F}" time="2025-09-30T11:54:07.508Z">
        <t:Attribution userId="S::ian.m.larsen2.ctr@mail.mil::2ef74d52-a291-4e6d-b935-7f1d39013ed1" userProvider="AD" userName="Larsen, Ian M CTR (USA)"/>
        <t:Anchor>
          <t:Comment id="243312763"/>
        </t:Anchor>
        <t:SetTitle title="@Salazar, John R CTR DISA DCDC (USA) I see you seem to like the mix and match characters better than the uniform style ones."/>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639967">
      <w:bodyDiv w:val="1"/>
      <w:marLeft w:val="0"/>
      <w:marRight w:val="0"/>
      <w:marTop w:val="0"/>
      <w:marBottom w:val="0"/>
      <w:divBdr>
        <w:top w:val="none" w:sz="0" w:space="0" w:color="auto"/>
        <w:left w:val="none" w:sz="0" w:space="0" w:color="auto"/>
        <w:bottom w:val="none" w:sz="0" w:space="0" w:color="auto"/>
        <w:right w:val="none" w:sz="0" w:space="0" w:color="auto"/>
      </w:divBdr>
    </w:div>
    <w:div w:id="275714974">
      <w:bodyDiv w:val="1"/>
      <w:marLeft w:val="0"/>
      <w:marRight w:val="0"/>
      <w:marTop w:val="0"/>
      <w:marBottom w:val="0"/>
      <w:divBdr>
        <w:top w:val="none" w:sz="0" w:space="0" w:color="auto"/>
        <w:left w:val="none" w:sz="0" w:space="0" w:color="auto"/>
        <w:bottom w:val="none" w:sz="0" w:space="0" w:color="auto"/>
        <w:right w:val="none" w:sz="0" w:space="0" w:color="auto"/>
      </w:divBdr>
    </w:div>
    <w:div w:id="282538270">
      <w:bodyDiv w:val="1"/>
      <w:marLeft w:val="0"/>
      <w:marRight w:val="0"/>
      <w:marTop w:val="0"/>
      <w:marBottom w:val="0"/>
      <w:divBdr>
        <w:top w:val="none" w:sz="0" w:space="0" w:color="auto"/>
        <w:left w:val="none" w:sz="0" w:space="0" w:color="auto"/>
        <w:bottom w:val="none" w:sz="0" w:space="0" w:color="auto"/>
        <w:right w:val="none" w:sz="0" w:space="0" w:color="auto"/>
      </w:divBdr>
      <w:divsChild>
        <w:div w:id="323513363">
          <w:marLeft w:val="0"/>
          <w:marRight w:val="0"/>
          <w:marTop w:val="0"/>
          <w:marBottom w:val="0"/>
          <w:divBdr>
            <w:top w:val="single" w:sz="2" w:space="0" w:color="E2E8F0"/>
            <w:left w:val="single" w:sz="2" w:space="0" w:color="E2E8F0"/>
            <w:bottom w:val="single" w:sz="2" w:space="0" w:color="E2E8F0"/>
            <w:right w:val="single" w:sz="2" w:space="0" w:color="E2E8F0"/>
          </w:divBdr>
          <w:divsChild>
            <w:div w:id="455293666">
              <w:marLeft w:val="0"/>
              <w:marRight w:val="0"/>
              <w:marTop w:val="0"/>
              <w:marBottom w:val="0"/>
              <w:divBdr>
                <w:top w:val="single" w:sz="2" w:space="0" w:color="E2E8F0"/>
                <w:left w:val="single" w:sz="2" w:space="0" w:color="E2E8F0"/>
                <w:bottom w:val="single" w:sz="2" w:space="0" w:color="E2E8F0"/>
                <w:right w:val="single" w:sz="2" w:space="0" w:color="E2E8F0"/>
              </w:divBdr>
              <w:divsChild>
                <w:div w:id="668682629">
                  <w:marLeft w:val="0"/>
                  <w:marRight w:val="0"/>
                  <w:marTop w:val="0"/>
                  <w:marBottom w:val="0"/>
                  <w:divBdr>
                    <w:top w:val="single" w:sz="2" w:space="0" w:color="E2E8F0"/>
                    <w:left w:val="single" w:sz="2" w:space="0" w:color="E2E8F0"/>
                    <w:bottom w:val="single" w:sz="2" w:space="0" w:color="E2E8F0"/>
                    <w:right w:val="single" w:sz="2" w:space="0" w:color="E2E8F0"/>
                  </w:divBdr>
                  <w:divsChild>
                    <w:div w:id="116701683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700591385">
                  <w:marLeft w:val="0"/>
                  <w:marRight w:val="0"/>
                  <w:marTop w:val="0"/>
                  <w:marBottom w:val="0"/>
                  <w:divBdr>
                    <w:top w:val="single" w:sz="2" w:space="0" w:color="E2E8F0"/>
                    <w:left w:val="single" w:sz="2" w:space="0" w:color="E2E8F0"/>
                    <w:bottom w:val="single" w:sz="2" w:space="0" w:color="E2E8F0"/>
                    <w:right w:val="single" w:sz="2" w:space="0" w:color="E2E8F0"/>
                  </w:divBdr>
                  <w:divsChild>
                    <w:div w:id="58675113">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18955724">
          <w:marLeft w:val="0"/>
          <w:marRight w:val="0"/>
          <w:marTop w:val="0"/>
          <w:marBottom w:val="0"/>
          <w:divBdr>
            <w:top w:val="single" w:sz="2" w:space="0" w:color="E2E8F0"/>
            <w:left w:val="single" w:sz="2" w:space="0" w:color="E2E8F0"/>
            <w:bottom w:val="single" w:sz="2" w:space="0" w:color="E2E8F0"/>
            <w:right w:val="single" w:sz="2" w:space="0" w:color="E2E8F0"/>
          </w:divBdr>
          <w:divsChild>
            <w:div w:id="571088648">
              <w:marLeft w:val="0"/>
              <w:marRight w:val="0"/>
              <w:marTop w:val="0"/>
              <w:marBottom w:val="0"/>
              <w:divBdr>
                <w:top w:val="single" w:sz="2" w:space="0" w:color="E2E8F0"/>
                <w:left w:val="single" w:sz="2" w:space="0" w:color="E2E8F0"/>
                <w:bottom w:val="single" w:sz="2" w:space="0" w:color="E2E8F0"/>
                <w:right w:val="single" w:sz="2" w:space="0" w:color="E2E8F0"/>
              </w:divBdr>
              <w:divsChild>
                <w:div w:id="1839268888">
                  <w:marLeft w:val="0"/>
                  <w:marRight w:val="0"/>
                  <w:marTop w:val="0"/>
                  <w:marBottom w:val="0"/>
                  <w:divBdr>
                    <w:top w:val="single" w:sz="2" w:space="0" w:color="E2E8F0"/>
                    <w:left w:val="single" w:sz="2" w:space="0" w:color="E2E8F0"/>
                    <w:bottom w:val="single" w:sz="2" w:space="0" w:color="E2E8F0"/>
                    <w:right w:val="single" w:sz="2" w:space="0" w:color="E2E8F0"/>
                  </w:divBdr>
                  <w:divsChild>
                    <w:div w:id="285044303">
                      <w:marLeft w:val="0"/>
                      <w:marRight w:val="0"/>
                      <w:marTop w:val="0"/>
                      <w:marBottom w:val="0"/>
                      <w:divBdr>
                        <w:top w:val="single" w:sz="2" w:space="0" w:color="E2E8F0"/>
                        <w:left w:val="single" w:sz="2" w:space="0" w:color="E2E8F0"/>
                        <w:bottom w:val="single" w:sz="2" w:space="0" w:color="E2E8F0"/>
                        <w:right w:val="single" w:sz="2" w:space="0" w:color="E2E8F0"/>
                      </w:divBdr>
                      <w:divsChild>
                        <w:div w:id="1566453543">
                          <w:marLeft w:val="0"/>
                          <w:marRight w:val="0"/>
                          <w:marTop w:val="0"/>
                          <w:marBottom w:val="0"/>
                          <w:divBdr>
                            <w:top w:val="single" w:sz="2" w:space="0" w:color="E2E8F0"/>
                            <w:left w:val="single" w:sz="2" w:space="0" w:color="E2E8F0"/>
                            <w:bottom w:val="single" w:sz="2" w:space="0" w:color="E2E8F0"/>
                            <w:right w:val="single" w:sz="2" w:space="0" w:color="E2E8F0"/>
                          </w:divBdr>
                          <w:divsChild>
                            <w:div w:id="187720526">
                              <w:marLeft w:val="0"/>
                              <w:marRight w:val="0"/>
                              <w:marTop w:val="0"/>
                              <w:marBottom w:val="0"/>
                              <w:divBdr>
                                <w:top w:val="single" w:sz="2" w:space="0" w:color="E2E8F0"/>
                                <w:left w:val="single" w:sz="2" w:space="0" w:color="E2E8F0"/>
                                <w:bottom w:val="single" w:sz="2" w:space="0" w:color="E2E8F0"/>
                                <w:right w:val="single" w:sz="2" w:space="0" w:color="E2E8F0"/>
                              </w:divBdr>
                              <w:divsChild>
                                <w:div w:id="605700775">
                                  <w:marLeft w:val="0"/>
                                  <w:marRight w:val="0"/>
                                  <w:marTop w:val="0"/>
                                  <w:marBottom w:val="0"/>
                                  <w:divBdr>
                                    <w:top w:val="single" w:sz="2" w:space="0" w:color="E2E8F0"/>
                                    <w:left w:val="single" w:sz="2" w:space="0" w:color="E2E8F0"/>
                                    <w:bottom w:val="single" w:sz="2" w:space="0" w:color="E2E8F0"/>
                                    <w:right w:val="single" w:sz="2" w:space="0" w:color="E2E8F0"/>
                                  </w:divBdr>
                                  <w:divsChild>
                                    <w:div w:id="569387255">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sChild>
                    </w:div>
                  </w:divsChild>
                </w:div>
              </w:divsChild>
            </w:div>
          </w:divsChild>
        </w:div>
      </w:divsChild>
    </w:div>
    <w:div w:id="471482589">
      <w:bodyDiv w:val="1"/>
      <w:marLeft w:val="0"/>
      <w:marRight w:val="0"/>
      <w:marTop w:val="0"/>
      <w:marBottom w:val="0"/>
      <w:divBdr>
        <w:top w:val="none" w:sz="0" w:space="0" w:color="auto"/>
        <w:left w:val="none" w:sz="0" w:space="0" w:color="auto"/>
        <w:bottom w:val="none" w:sz="0" w:space="0" w:color="auto"/>
        <w:right w:val="none" w:sz="0" w:space="0" w:color="auto"/>
      </w:divBdr>
    </w:div>
    <w:div w:id="564920584">
      <w:bodyDiv w:val="1"/>
      <w:marLeft w:val="0"/>
      <w:marRight w:val="0"/>
      <w:marTop w:val="0"/>
      <w:marBottom w:val="0"/>
      <w:divBdr>
        <w:top w:val="none" w:sz="0" w:space="0" w:color="auto"/>
        <w:left w:val="none" w:sz="0" w:space="0" w:color="auto"/>
        <w:bottom w:val="none" w:sz="0" w:space="0" w:color="auto"/>
        <w:right w:val="none" w:sz="0" w:space="0" w:color="auto"/>
      </w:divBdr>
      <w:divsChild>
        <w:div w:id="764686337">
          <w:marLeft w:val="0"/>
          <w:marRight w:val="0"/>
          <w:marTop w:val="0"/>
          <w:marBottom w:val="0"/>
          <w:divBdr>
            <w:top w:val="single" w:sz="2" w:space="0" w:color="E2E8F0"/>
            <w:left w:val="single" w:sz="2" w:space="0" w:color="E2E8F0"/>
            <w:bottom w:val="single" w:sz="2" w:space="0" w:color="E2E8F0"/>
            <w:right w:val="single" w:sz="2" w:space="0" w:color="E2E8F0"/>
          </w:divBdr>
          <w:divsChild>
            <w:div w:id="1497265074">
              <w:marLeft w:val="0"/>
              <w:marRight w:val="0"/>
              <w:marTop w:val="0"/>
              <w:marBottom w:val="0"/>
              <w:divBdr>
                <w:top w:val="single" w:sz="2" w:space="0" w:color="E2E8F0"/>
                <w:left w:val="single" w:sz="2" w:space="0" w:color="E2E8F0"/>
                <w:bottom w:val="single" w:sz="2" w:space="0" w:color="E2E8F0"/>
                <w:right w:val="single" w:sz="2" w:space="0" w:color="E2E8F0"/>
              </w:divBdr>
              <w:divsChild>
                <w:div w:id="837234207">
                  <w:marLeft w:val="0"/>
                  <w:marRight w:val="0"/>
                  <w:marTop w:val="0"/>
                  <w:marBottom w:val="0"/>
                  <w:divBdr>
                    <w:top w:val="single" w:sz="2" w:space="0" w:color="E2E8F0"/>
                    <w:left w:val="single" w:sz="2" w:space="0" w:color="E2E8F0"/>
                    <w:bottom w:val="single" w:sz="2" w:space="0" w:color="E2E8F0"/>
                    <w:right w:val="single" w:sz="2" w:space="0" w:color="E2E8F0"/>
                  </w:divBdr>
                  <w:divsChild>
                    <w:div w:id="127057708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18909611">
                  <w:marLeft w:val="0"/>
                  <w:marRight w:val="0"/>
                  <w:marTop w:val="0"/>
                  <w:marBottom w:val="0"/>
                  <w:divBdr>
                    <w:top w:val="single" w:sz="2" w:space="0" w:color="E2E8F0"/>
                    <w:left w:val="single" w:sz="2" w:space="0" w:color="E2E8F0"/>
                    <w:bottom w:val="single" w:sz="2" w:space="0" w:color="E2E8F0"/>
                    <w:right w:val="single" w:sz="2" w:space="0" w:color="E2E8F0"/>
                  </w:divBdr>
                  <w:divsChild>
                    <w:div w:id="2387357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74273717">
          <w:marLeft w:val="0"/>
          <w:marRight w:val="0"/>
          <w:marTop w:val="0"/>
          <w:marBottom w:val="0"/>
          <w:divBdr>
            <w:top w:val="single" w:sz="2" w:space="0" w:color="E2E8F0"/>
            <w:left w:val="single" w:sz="2" w:space="0" w:color="E2E8F0"/>
            <w:bottom w:val="single" w:sz="2" w:space="0" w:color="E2E8F0"/>
            <w:right w:val="single" w:sz="2" w:space="0" w:color="E2E8F0"/>
          </w:divBdr>
          <w:divsChild>
            <w:div w:id="2067795185">
              <w:marLeft w:val="0"/>
              <w:marRight w:val="0"/>
              <w:marTop w:val="0"/>
              <w:marBottom w:val="0"/>
              <w:divBdr>
                <w:top w:val="single" w:sz="2" w:space="0" w:color="E2E8F0"/>
                <w:left w:val="single" w:sz="2" w:space="0" w:color="E2E8F0"/>
                <w:bottom w:val="single" w:sz="2" w:space="0" w:color="E2E8F0"/>
                <w:right w:val="single" w:sz="2" w:space="0" w:color="E2E8F0"/>
              </w:divBdr>
              <w:divsChild>
                <w:div w:id="1520700203">
                  <w:marLeft w:val="0"/>
                  <w:marRight w:val="0"/>
                  <w:marTop w:val="0"/>
                  <w:marBottom w:val="0"/>
                  <w:divBdr>
                    <w:top w:val="single" w:sz="2" w:space="0" w:color="E2E8F0"/>
                    <w:left w:val="single" w:sz="2" w:space="0" w:color="E2E8F0"/>
                    <w:bottom w:val="single" w:sz="2" w:space="0" w:color="E2E8F0"/>
                    <w:right w:val="single" w:sz="2" w:space="0" w:color="E2E8F0"/>
                  </w:divBdr>
                  <w:divsChild>
                    <w:div w:id="100347819">
                      <w:marLeft w:val="0"/>
                      <w:marRight w:val="0"/>
                      <w:marTop w:val="0"/>
                      <w:marBottom w:val="0"/>
                      <w:divBdr>
                        <w:top w:val="single" w:sz="2" w:space="0" w:color="E2E8F0"/>
                        <w:left w:val="single" w:sz="2" w:space="0" w:color="E2E8F0"/>
                        <w:bottom w:val="single" w:sz="2" w:space="0" w:color="E2E8F0"/>
                        <w:right w:val="single" w:sz="2" w:space="0" w:color="E2E8F0"/>
                      </w:divBdr>
                      <w:divsChild>
                        <w:div w:id="1071123113">
                          <w:marLeft w:val="0"/>
                          <w:marRight w:val="0"/>
                          <w:marTop w:val="0"/>
                          <w:marBottom w:val="0"/>
                          <w:divBdr>
                            <w:top w:val="single" w:sz="2" w:space="0" w:color="E2E8F0"/>
                            <w:left w:val="single" w:sz="2" w:space="0" w:color="E2E8F0"/>
                            <w:bottom w:val="single" w:sz="2" w:space="0" w:color="E2E8F0"/>
                            <w:right w:val="single" w:sz="2" w:space="0" w:color="E2E8F0"/>
                          </w:divBdr>
                          <w:divsChild>
                            <w:div w:id="1716929365">
                              <w:marLeft w:val="0"/>
                              <w:marRight w:val="0"/>
                              <w:marTop w:val="0"/>
                              <w:marBottom w:val="0"/>
                              <w:divBdr>
                                <w:top w:val="single" w:sz="2" w:space="0" w:color="E2E8F0"/>
                                <w:left w:val="single" w:sz="2" w:space="0" w:color="E2E8F0"/>
                                <w:bottom w:val="single" w:sz="2" w:space="0" w:color="E2E8F0"/>
                                <w:right w:val="single" w:sz="2" w:space="0" w:color="E2E8F0"/>
                              </w:divBdr>
                              <w:divsChild>
                                <w:div w:id="304046366">
                                  <w:marLeft w:val="0"/>
                                  <w:marRight w:val="0"/>
                                  <w:marTop w:val="0"/>
                                  <w:marBottom w:val="0"/>
                                  <w:divBdr>
                                    <w:top w:val="single" w:sz="2" w:space="0" w:color="E2E8F0"/>
                                    <w:left w:val="single" w:sz="2" w:space="0" w:color="E2E8F0"/>
                                    <w:bottom w:val="single" w:sz="2" w:space="0" w:color="E2E8F0"/>
                                    <w:right w:val="single" w:sz="2" w:space="0" w:color="E2E8F0"/>
                                  </w:divBdr>
                                  <w:divsChild>
                                    <w:div w:id="1480342486">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sChild>
                    </w:div>
                  </w:divsChild>
                </w:div>
              </w:divsChild>
            </w:div>
          </w:divsChild>
        </w:div>
      </w:divsChild>
    </w:div>
    <w:div w:id="575357117">
      <w:bodyDiv w:val="1"/>
      <w:marLeft w:val="0"/>
      <w:marRight w:val="0"/>
      <w:marTop w:val="0"/>
      <w:marBottom w:val="0"/>
      <w:divBdr>
        <w:top w:val="none" w:sz="0" w:space="0" w:color="auto"/>
        <w:left w:val="none" w:sz="0" w:space="0" w:color="auto"/>
        <w:bottom w:val="none" w:sz="0" w:space="0" w:color="auto"/>
        <w:right w:val="none" w:sz="0" w:space="0" w:color="auto"/>
      </w:divBdr>
    </w:div>
    <w:div w:id="620960696">
      <w:bodyDiv w:val="1"/>
      <w:marLeft w:val="0"/>
      <w:marRight w:val="0"/>
      <w:marTop w:val="0"/>
      <w:marBottom w:val="0"/>
      <w:divBdr>
        <w:top w:val="none" w:sz="0" w:space="0" w:color="auto"/>
        <w:left w:val="none" w:sz="0" w:space="0" w:color="auto"/>
        <w:bottom w:val="none" w:sz="0" w:space="0" w:color="auto"/>
        <w:right w:val="none" w:sz="0" w:space="0" w:color="auto"/>
      </w:divBdr>
    </w:div>
    <w:div w:id="827596756">
      <w:bodyDiv w:val="1"/>
      <w:marLeft w:val="0"/>
      <w:marRight w:val="0"/>
      <w:marTop w:val="0"/>
      <w:marBottom w:val="0"/>
      <w:divBdr>
        <w:top w:val="none" w:sz="0" w:space="0" w:color="auto"/>
        <w:left w:val="none" w:sz="0" w:space="0" w:color="auto"/>
        <w:bottom w:val="none" w:sz="0" w:space="0" w:color="auto"/>
        <w:right w:val="none" w:sz="0" w:space="0" w:color="auto"/>
      </w:divBdr>
    </w:div>
    <w:div w:id="881212289">
      <w:bodyDiv w:val="1"/>
      <w:marLeft w:val="0"/>
      <w:marRight w:val="0"/>
      <w:marTop w:val="0"/>
      <w:marBottom w:val="0"/>
      <w:divBdr>
        <w:top w:val="none" w:sz="0" w:space="0" w:color="auto"/>
        <w:left w:val="none" w:sz="0" w:space="0" w:color="auto"/>
        <w:bottom w:val="none" w:sz="0" w:space="0" w:color="auto"/>
        <w:right w:val="none" w:sz="0" w:space="0" w:color="auto"/>
      </w:divBdr>
    </w:div>
    <w:div w:id="986544924">
      <w:bodyDiv w:val="1"/>
      <w:marLeft w:val="0"/>
      <w:marRight w:val="0"/>
      <w:marTop w:val="0"/>
      <w:marBottom w:val="0"/>
      <w:divBdr>
        <w:top w:val="none" w:sz="0" w:space="0" w:color="auto"/>
        <w:left w:val="none" w:sz="0" w:space="0" w:color="auto"/>
        <w:bottom w:val="none" w:sz="0" w:space="0" w:color="auto"/>
        <w:right w:val="none" w:sz="0" w:space="0" w:color="auto"/>
      </w:divBdr>
    </w:div>
    <w:div w:id="1011182677">
      <w:bodyDiv w:val="1"/>
      <w:marLeft w:val="0"/>
      <w:marRight w:val="0"/>
      <w:marTop w:val="0"/>
      <w:marBottom w:val="0"/>
      <w:divBdr>
        <w:top w:val="none" w:sz="0" w:space="0" w:color="auto"/>
        <w:left w:val="none" w:sz="0" w:space="0" w:color="auto"/>
        <w:bottom w:val="none" w:sz="0" w:space="0" w:color="auto"/>
        <w:right w:val="none" w:sz="0" w:space="0" w:color="auto"/>
      </w:divBdr>
    </w:div>
    <w:div w:id="1086419077">
      <w:bodyDiv w:val="1"/>
      <w:marLeft w:val="0"/>
      <w:marRight w:val="0"/>
      <w:marTop w:val="0"/>
      <w:marBottom w:val="0"/>
      <w:divBdr>
        <w:top w:val="none" w:sz="0" w:space="0" w:color="auto"/>
        <w:left w:val="none" w:sz="0" w:space="0" w:color="auto"/>
        <w:bottom w:val="none" w:sz="0" w:space="0" w:color="auto"/>
        <w:right w:val="none" w:sz="0" w:space="0" w:color="auto"/>
      </w:divBdr>
    </w:div>
    <w:div w:id="1089036111">
      <w:bodyDiv w:val="1"/>
      <w:marLeft w:val="0"/>
      <w:marRight w:val="0"/>
      <w:marTop w:val="0"/>
      <w:marBottom w:val="0"/>
      <w:divBdr>
        <w:top w:val="none" w:sz="0" w:space="0" w:color="auto"/>
        <w:left w:val="none" w:sz="0" w:space="0" w:color="auto"/>
        <w:bottom w:val="none" w:sz="0" w:space="0" w:color="auto"/>
        <w:right w:val="none" w:sz="0" w:space="0" w:color="auto"/>
      </w:divBdr>
    </w:div>
    <w:div w:id="1108237743">
      <w:bodyDiv w:val="1"/>
      <w:marLeft w:val="0"/>
      <w:marRight w:val="0"/>
      <w:marTop w:val="0"/>
      <w:marBottom w:val="0"/>
      <w:divBdr>
        <w:top w:val="none" w:sz="0" w:space="0" w:color="auto"/>
        <w:left w:val="none" w:sz="0" w:space="0" w:color="auto"/>
        <w:bottom w:val="none" w:sz="0" w:space="0" w:color="auto"/>
        <w:right w:val="none" w:sz="0" w:space="0" w:color="auto"/>
      </w:divBdr>
    </w:div>
    <w:div w:id="1150485062">
      <w:bodyDiv w:val="1"/>
      <w:marLeft w:val="0"/>
      <w:marRight w:val="0"/>
      <w:marTop w:val="0"/>
      <w:marBottom w:val="0"/>
      <w:divBdr>
        <w:top w:val="none" w:sz="0" w:space="0" w:color="auto"/>
        <w:left w:val="none" w:sz="0" w:space="0" w:color="auto"/>
        <w:bottom w:val="none" w:sz="0" w:space="0" w:color="auto"/>
        <w:right w:val="none" w:sz="0" w:space="0" w:color="auto"/>
      </w:divBdr>
    </w:div>
    <w:div w:id="1243757412">
      <w:bodyDiv w:val="1"/>
      <w:marLeft w:val="0"/>
      <w:marRight w:val="0"/>
      <w:marTop w:val="0"/>
      <w:marBottom w:val="0"/>
      <w:divBdr>
        <w:top w:val="none" w:sz="0" w:space="0" w:color="auto"/>
        <w:left w:val="none" w:sz="0" w:space="0" w:color="auto"/>
        <w:bottom w:val="none" w:sz="0" w:space="0" w:color="auto"/>
        <w:right w:val="none" w:sz="0" w:space="0" w:color="auto"/>
      </w:divBdr>
    </w:div>
    <w:div w:id="1393191908">
      <w:bodyDiv w:val="1"/>
      <w:marLeft w:val="0"/>
      <w:marRight w:val="0"/>
      <w:marTop w:val="0"/>
      <w:marBottom w:val="0"/>
      <w:divBdr>
        <w:top w:val="none" w:sz="0" w:space="0" w:color="auto"/>
        <w:left w:val="none" w:sz="0" w:space="0" w:color="auto"/>
        <w:bottom w:val="none" w:sz="0" w:space="0" w:color="auto"/>
        <w:right w:val="none" w:sz="0" w:space="0" w:color="auto"/>
      </w:divBdr>
    </w:div>
    <w:div w:id="1398673332">
      <w:bodyDiv w:val="1"/>
      <w:marLeft w:val="0"/>
      <w:marRight w:val="0"/>
      <w:marTop w:val="0"/>
      <w:marBottom w:val="0"/>
      <w:divBdr>
        <w:top w:val="none" w:sz="0" w:space="0" w:color="auto"/>
        <w:left w:val="none" w:sz="0" w:space="0" w:color="auto"/>
        <w:bottom w:val="none" w:sz="0" w:space="0" w:color="auto"/>
        <w:right w:val="none" w:sz="0" w:space="0" w:color="auto"/>
      </w:divBdr>
    </w:div>
    <w:div w:id="1476989364">
      <w:bodyDiv w:val="1"/>
      <w:marLeft w:val="0"/>
      <w:marRight w:val="0"/>
      <w:marTop w:val="0"/>
      <w:marBottom w:val="0"/>
      <w:divBdr>
        <w:top w:val="none" w:sz="0" w:space="0" w:color="auto"/>
        <w:left w:val="none" w:sz="0" w:space="0" w:color="auto"/>
        <w:bottom w:val="none" w:sz="0" w:space="0" w:color="auto"/>
        <w:right w:val="none" w:sz="0" w:space="0" w:color="auto"/>
      </w:divBdr>
    </w:div>
    <w:div w:id="1726027506">
      <w:bodyDiv w:val="1"/>
      <w:marLeft w:val="0"/>
      <w:marRight w:val="0"/>
      <w:marTop w:val="0"/>
      <w:marBottom w:val="0"/>
      <w:divBdr>
        <w:top w:val="none" w:sz="0" w:space="0" w:color="auto"/>
        <w:left w:val="none" w:sz="0" w:space="0" w:color="auto"/>
        <w:bottom w:val="none" w:sz="0" w:space="0" w:color="auto"/>
        <w:right w:val="none" w:sz="0" w:space="0" w:color="auto"/>
      </w:divBdr>
    </w:div>
    <w:div w:id="1733776561">
      <w:bodyDiv w:val="1"/>
      <w:marLeft w:val="0"/>
      <w:marRight w:val="0"/>
      <w:marTop w:val="0"/>
      <w:marBottom w:val="0"/>
      <w:divBdr>
        <w:top w:val="none" w:sz="0" w:space="0" w:color="auto"/>
        <w:left w:val="none" w:sz="0" w:space="0" w:color="auto"/>
        <w:bottom w:val="none" w:sz="0" w:space="0" w:color="auto"/>
        <w:right w:val="none" w:sz="0" w:space="0" w:color="auto"/>
      </w:divBdr>
    </w:div>
    <w:div w:id="211852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jpeg" Id="rId14" /><Relationship Type="http://schemas.openxmlformats.org/officeDocument/2006/relationships/comments" Target="comments.xml" Id="Rc043143e135d4b93" /><Relationship Type="http://schemas.microsoft.com/office/2011/relationships/people" Target="people.xml" Id="R1b9e7ebd09d349d2" /><Relationship Type="http://schemas.microsoft.com/office/2011/relationships/commentsExtended" Target="commentsExtended.xml" Id="Ra53e7d649f6c46a6" /><Relationship Type="http://schemas.microsoft.com/office/2016/09/relationships/commentsIds" Target="commentsIds.xml" Id="Re2e96210fab74e92" /><Relationship Type="http://schemas.microsoft.com/office/2018/08/relationships/commentsExtensible" Target="commentsExtensible.xml" Id="R229205fd3fcb49c1" /><Relationship Type="http://schemas.microsoft.com/office/2019/05/relationships/documenttasks" Target="tasks.xml" Id="R53bb099012fb4e7c" /><Relationship Type="http://schemas.openxmlformats.org/officeDocument/2006/relationships/image" Target="/media/imagec.png" Id="R1930cb600c9441d5" /><Relationship Type="http://schemas.openxmlformats.org/officeDocument/2006/relationships/image" Target="/media/image14.png" Id="Rb3fe3616f7db4c13" /><Relationship Type="http://schemas.openxmlformats.org/officeDocument/2006/relationships/image" Target="/media/image15.png" Id="Ra5ecbaa95f3645de" /><Relationship Type="http://schemas.openxmlformats.org/officeDocument/2006/relationships/image" Target="/media/image16.png" Id="R2a5d9778425340f3" /><Relationship Type="http://schemas.openxmlformats.org/officeDocument/2006/relationships/image" Target="/media/image17.png" Id="Rbc33f5033d114617" /><Relationship Type="http://schemas.openxmlformats.org/officeDocument/2006/relationships/image" Target="/media/image18.png" Id="Rbdaf41fa01ac4947" /><Relationship Type="http://schemas.openxmlformats.org/officeDocument/2006/relationships/image" Target="/media/image19.png" Id="R14797e5c0bca4ebd"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Salazar, John R CTR DISA DCDC (USA)</dc:creator>
  <keywords/>
  <dc:description/>
  <lastModifiedBy>Larsen, Ian M CTR (USA)</lastModifiedBy>
  <revision>105</revision>
  <dcterms:created xsi:type="dcterms:W3CDTF">2025-09-18T18:40:00.0000000Z</dcterms:created>
  <dcterms:modified xsi:type="dcterms:W3CDTF">2025-09-30T17:34:09.5504552Z</dcterms:modified>
</coreProperties>
</file>